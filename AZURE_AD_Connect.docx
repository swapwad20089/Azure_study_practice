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2BBF" w:rsidRPr="00E75766" w:rsidRDefault="00AB2BBF" w:rsidP="00C6554A">
      <w:pPr>
        <w:pStyle w:val="Photo"/>
      </w:pPr>
      <w:bookmarkStart w:id="2" w:name="_Toc321147149"/>
      <w:bookmarkStart w:id="3" w:name="_Toc318188227"/>
      <w:bookmarkStart w:id="4" w:name="_Toc318188327"/>
      <w:bookmarkStart w:id="5" w:name="_Toc318189312"/>
      <w:bookmarkStart w:id="6" w:name="_Toc321147011"/>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AB2BBF" w:rsidRPr="00E75766" w:rsidRDefault="00AB2BBF" w:rsidP="00C6554A">
      <w:pPr>
        <w:pStyle w:val="Photo"/>
      </w:pPr>
    </w:p>
    <w:p w:rsidR="00C6554A" w:rsidRPr="00E75766" w:rsidRDefault="00AB2BBF" w:rsidP="00C6554A">
      <w:pPr>
        <w:pStyle w:val="Photo"/>
      </w:pPr>
      <w:r w:rsidRPr="00E75766">
        <w:rPr>
          <w:noProof/>
        </w:rPr>
        <w:drawing>
          <wp:inline distT="0" distB="0" distL="0" distR="0">
            <wp:extent cx="5000625" cy="2019300"/>
            <wp:effectExtent l="0" t="0" r="9525" b="0"/>
            <wp:docPr id="1" name="Picture 1" descr="Image result for azure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zure active director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0625" cy="2019300"/>
                    </a:xfrm>
                    <a:prstGeom prst="rect">
                      <a:avLst/>
                    </a:prstGeom>
                    <a:noFill/>
                    <a:ln>
                      <a:noFill/>
                    </a:ln>
                  </pic:spPr>
                </pic:pic>
              </a:graphicData>
            </a:graphic>
          </wp:inline>
        </w:drawing>
      </w:r>
    </w:p>
    <w:bookmarkEnd w:id="2"/>
    <w:bookmarkEnd w:id="3"/>
    <w:bookmarkEnd w:id="4"/>
    <w:bookmarkEnd w:id="5"/>
    <w:bookmarkEnd w:id="6"/>
    <w:p w:rsidR="00C6554A" w:rsidRPr="00E75766" w:rsidRDefault="00C6554A"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AB2BBF" w:rsidP="00C6554A">
      <w:pPr>
        <w:pStyle w:val="Subtitle"/>
        <w:rPr>
          <w:rFonts w:asciiTheme="minorHAnsi" w:hAnsiTheme="minorHAnsi"/>
        </w:rPr>
      </w:pPr>
    </w:p>
    <w:p w:rsidR="00AB2BBF" w:rsidRPr="00E75766" w:rsidRDefault="008862F0" w:rsidP="008862F0">
      <w:pPr>
        <w:pStyle w:val="ContactInfo"/>
        <w:ind w:left="1440" w:firstLine="720"/>
        <w:jc w:val="left"/>
        <w:rPr>
          <w:sz w:val="32"/>
        </w:rPr>
      </w:pPr>
      <w:r w:rsidRPr="00E75766">
        <w:rPr>
          <w:sz w:val="32"/>
        </w:rPr>
        <w:t>Created by</w:t>
      </w:r>
      <w:r w:rsidR="00AB2BBF" w:rsidRPr="00E75766">
        <w:rPr>
          <w:sz w:val="32"/>
        </w:rPr>
        <w:t xml:space="preserve">: </w:t>
      </w:r>
      <w:r w:rsidR="00AB2BBF" w:rsidRPr="00E75766">
        <w:rPr>
          <w:b/>
          <w:sz w:val="32"/>
        </w:rPr>
        <w:t>Swapnil Ramesh Wadkar</w:t>
      </w:r>
    </w:p>
    <w:p w:rsidR="00AB2BBF" w:rsidRPr="00E75766" w:rsidDel="00274364" w:rsidRDefault="00AB2BBF" w:rsidP="008862F0">
      <w:pPr>
        <w:pStyle w:val="ContactInfo"/>
        <w:ind w:left="1440" w:firstLine="720"/>
        <w:jc w:val="left"/>
        <w:rPr>
          <w:del w:id="7" w:author="Swapnil Ramesh Wadkar (India &amp; ME - MFG)" w:date="2017-01-03T12:06:00Z"/>
          <w:sz w:val="32"/>
        </w:rPr>
      </w:pPr>
      <w:del w:id="8" w:author="Swapnil Ramesh Wadkar (India &amp; ME - MFG)" w:date="2017-01-03T12:06:00Z">
        <w:r w:rsidRPr="00E75766" w:rsidDel="00274364">
          <w:rPr>
            <w:sz w:val="32"/>
          </w:rPr>
          <w:delText>Reviewed</w:delText>
        </w:r>
        <w:r w:rsidR="008862F0" w:rsidRPr="00E75766" w:rsidDel="00274364">
          <w:rPr>
            <w:sz w:val="32"/>
          </w:rPr>
          <w:delText xml:space="preserve"> by</w:delText>
        </w:r>
        <w:r w:rsidRPr="00E75766" w:rsidDel="00274364">
          <w:rPr>
            <w:sz w:val="32"/>
          </w:rPr>
          <w:delText xml:space="preserve">: </w:delText>
        </w:r>
        <w:r w:rsidRPr="00E75766" w:rsidDel="00274364">
          <w:rPr>
            <w:b/>
            <w:sz w:val="32"/>
          </w:rPr>
          <w:delText>Akshat Nigam</w:delText>
        </w:r>
      </w:del>
    </w:p>
    <w:p w:rsidR="00F66579" w:rsidRDefault="00C6554A">
      <w:r w:rsidRPr="00E75766">
        <w:br w:type="page"/>
      </w:r>
    </w:p>
    <w:sdt>
      <w:sdtPr>
        <w:rPr>
          <w:rFonts w:asciiTheme="minorHAnsi" w:eastAsiaTheme="minorHAnsi" w:hAnsiTheme="minorHAnsi" w:cstheme="minorBidi"/>
          <w:color w:val="595959" w:themeColor="text1" w:themeTint="A6"/>
          <w:sz w:val="22"/>
          <w:szCs w:val="22"/>
        </w:rPr>
        <w:id w:val="-1955774508"/>
        <w:docPartObj>
          <w:docPartGallery w:val="Table of Contents"/>
          <w:docPartUnique/>
        </w:docPartObj>
      </w:sdtPr>
      <w:sdtEndPr>
        <w:rPr>
          <w:b/>
          <w:bCs/>
          <w:noProof/>
        </w:rPr>
      </w:sdtEndPr>
      <w:sdtContent>
        <w:p w:rsidR="00F66579" w:rsidRDefault="00F66579">
          <w:pPr>
            <w:pStyle w:val="TOCHeading"/>
          </w:pPr>
          <w:r>
            <w:t>Contents</w:t>
          </w:r>
        </w:p>
        <w:p w:rsidR="00C50CAB" w:rsidRDefault="00F66579">
          <w:pPr>
            <w:pStyle w:val="TOC1"/>
            <w:rPr>
              <w:ins w:id="9" w:author="Swapnil Ramesh Wadkar (India &amp; ME - MFG)" w:date="2017-01-18T16:15:00Z"/>
              <w:rFonts w:eastAsiaTheme="minorEastAsia"/>
              <w:noProof/>
              <w:color w:val="auto"/>
            </w:rPr>
          </w:pPr>
          <w:r>
            <w:fldChar w:fldCharType="begin"/>
          </w:r>
          <w:r>
            <w:instrText xml:space="preserve"> TOC \o "1-3" \h \z \u </w:instrText>
          </w:r>
          <w:r>
            <w:fldChar w:fldCharType="separate"/>
          </w:r>
          <w:ins w:id="10" w:author="Swapnil Ramesh Wadkar (India &amp; ME - MFG)" w:date="2017-01-18T16:15:00Z">
            <w:r w:rsidR="00C50CAB" w:rsidRPr="003E0923">
              <w:rPr>
                <w:rStyle w:val="Hyperlink"/>
                <w:noProof/>
              </w:rPr>
              <w:fldChar w:fldCharType="begin"/>
            </w:r>
            <w:r w:rsidR="00C50CAB" w:rsidRPr="003E0923">
              <w:rPr>
                <w:rStyle w:val="Hyperlink"/>
                <w:noProof/>
              </w:rPr>
              <w:instrText xml:space="preserve"> </w:instrText>
            </w:r>
            <w:r w:rsidR="00C50CAB">
              <w:rPr>
                <w:noProof/>
              </w:rPr>
              <w:instrText>HYPERLINK \l "_Toc472519476"</w:instrText>
            </w:r>
            <w:r w:rsidR="00C50CAB" w:rsidRPr="003E0923">
              <w:rPr>
                <w:rStyle w:val="Hyperlink"/>
                <w:noProof/>
              </w:rPr>
              <w:instrText xml:space="preserve"> </w:instrText>
            </w:r>
            <w:r w:rsidR="00C50CAB" w:rsidRPr="003E0923">
              <w:rPr>
                <w:rStyle w:val="Hyperlink"/>
                <w:noProof/>
              </w:rPr>
            </w:r>
            <w:r w:rsidR="00C50CAB" w:rsidRPr="003E0923">
              <w:rPr>
                <w:rStyle w:val="Hyperlink"/>
                <w:noProof/>
              </w:rPr>
              <w:fldChar w:fldCharType="separate"/>
            </w:r>
            <w:r w:rsidR="00C50CAB" w:rsidRPr="003E0923">
              <w:rPr>
                <w:rStyle w:val="Hyperlink"/>
                <w:noProof/>
              </w:rPr>
              <w:t>What is Azure Active Directory?</w:t>
            </w:r>
            <w:r w:rsidR="00C50CAB">
              <w:rPr>
                <w:noProof/>
                <w:webHidden/>
              </w:rPr>
              <w:tab/>
            </w:r>
            <w:r w:rsidR="00C50CAB">
              <w:rPr>
                <w:noProof/>
                <w:webHidden/>
              </w:rPr>
              <w:fldChar w:fldCharType="begin"/>
            </w:r>
            <w:r w:rsidR="00C50CAB">
              <w:rPr>
                <w:noProof/>
                <w:webHidden/>
              </w:rPr>
              <w:instrText xml:space="preserve"> PAGEREF _Toc472519476 \h </w:instrText>
            </w:r>
            <w:r w:rsidR="00C50CAB">
              <w:rPr>
                <w:noProof/>
                <w:webHidden/>
              </w:rPr>
            </w:r>
          </w:ins>
          <w:r w:rsidR="00C50CAB">
            <w:rPr>
              <w:noProof/>
              <w:webHidden/>
            </w:rPr>
            <w:fldChar w:fldCharType="separate"/>
          </w:r>
          <w:ins w:id="11" w:author="Swapnil Ramesh Wadkar (India &amp; ME - MFG)" w:date="2017-01-18T16:15:00Z">
            <w:r w:rsidR="00C50CAB">
              <w:rPr>
                <w:noProof/>
                <w:webHidden/>
              </w:rPr>
              <w:t>4</w:t>
            </w:r>
            <w:r w:rsidR="00C50CAB">
              <w:rPr>
                <w:noProof/>
                <w:webHidden/>
              </w:rPr>
              <w:fldChar w:fldCharType="end"/>
            </w:r>
            <w:r w:rsidR="00C50CAB" w:rsidRPr="003E0923">
              <w:rPr>
                <w:rStyle w:val="Hyperlink"/>
                <w:noProof/>
              </w:rPr>
              <w:fldChar w:fldCharType="end"/>
            </w:r>
          </w:ins>
        </w:p>
        <w:p w:rsidR="00C50CAB" w:rsidRDefault="00C50CAB">
          <w:pPr>
            <w:pStyle w:val="TOC1"/>
            <w:rPr>
              <w:ins w:id="12" w:author="Swapnil Ramesh Wadkar (India &amp; ME - MFG)" w:date="2017-01-18T16:15:00Z"/>
              <w:rFonts w:eastAsiaTheme="minorEastAsia"/>
              <w:noProof/>
              <w:color w:val="auto"/>
            </w:rPr>
          </w:pPr>
          <w:ins w:id="13"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"_Toc472519477"</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Benefits of Azure AD:</w:t>
            </w:r>
            <w:r>
              <w:rPr>
                <w:noProof/>
                <w:webHidden/>
              </w:rPr>
              <w:tab/>
            </w:r>
            <w:r>
              <w:rPr>
                <w:noProof/>
                <w:webHidden/>
              </w:rPr>
              <w:fldChar w:fldCharType="begin"/>
            </w:r>
            <w:r>
              <w:rPr>
                <w:noProof/>
                <w:webHidden/>
              </w:rPr>
              <w:instrText xml:space="preserve"> PAGEREF _Toc472519477 \h </w:instrText>
            </w:r>
            <w:r>
              <w:rPr>
                <w:noProof/>
                <w:webHidden/>
              </w:rPr>
            </w:r>
          </w:ins>
          <w:r>
            <w:rPr>
              <w:noProof/>
              <w:webHidden/>
            </w:rPr>
            <w:fldChar w:fldCharType="separate"/>
          </w:r>
          <w:ins w:id="14" w:author="Swapnil Ramesh Wadkar (India &amp; ME - MFG)" w:date="2017-01-18T16:15:00Z">
            <w:r>
              <w:rPr>
                <w:noProof/>
                <w:webHidden/>
              </w:rPr>
              <w:t>5</w:t>
            </w:r>
            <w:r>
              <w:rPr>
                <w:noProof/>
                <w:webHidden/>
              </w:rPr>
              <w:fldChar w:fldCharType="end"/>
            </w:r>
            <w:r w:rsidRPr="003E0923">
              <w:rPr>
                <w:rStyle w:val="Hyperlink"/>
                <w:noProof/>
              </w:rPr>
              <w:fldChar w:fldCharType="end"/>
            </w:r>
          </w:ins>
        </w:p>
        <w:p w:rsidR="00C50CAB" w:rsidRDefault="00C50CAB">
          <w:pPr>
            <w:pStyle w:val="TOC1"/>
            <w:rPr>
              <w:ins w:id="15" w:author="Swapnil Ramesh Wadkar (India &amp; ME - MFG)" w:date="2017-01-18T16:15:00Z"/>
              <w:rFonts w:eastAsiaTheme="minorEastAsia"/>
              <w:noProof/>
              <w:color w:val="auto"/>
            </w:rPr>
          </w:pPr>
          <w:ins w:id="16"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"_Toc472519478"</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How Azure AD connect works?</w:t>
            </w:r>
            <w:r>
              <w:rPr>
                <w:noProof/>
                <w:webHidden/>
              </w:rPr>
              <w:tab/>
            </w:r>
            <w:r>
              <w:rPr>
                <w:noProof/>
                <w:webHidden/>
              </w:rPr>
              <w:fldChar w:fldCharType="begin"/>
            </w:r>
            <w:r>
              <w:rPr>
                <w:noProof/>
                <w:webHidden/>
              </w:rPr>
              <w:instrText xml:space="preserve"> PAGEREF _Toc472519478 \h </w:instrText>
            </w:r>
            <w:r>
              <w:rPr>
                <w:noProof/>
                <w:webHidden/>
              </w:rPr>
            </w:r>
          </w:ins>
          <w:r>
            <w:rPr>
              <w:noProof/>
              <w:webHidden/>
            </w:rPr>
            <w:fldChar w:fldCharType="separate"/>
          </w:r>
          <w:ins w:id="17" w:author="Swapnil Ramesh Wadkar (India &amp; ME - MFG)" w:date="2017-01-18T16:15:00Z">
            <w:r>
              <w:rPr>
                <w:noProof/>
                <w:webHidden/>
              </w:rPr>
              <w:t>6</w:t>
            </w:r>
            <w:r>
              <w:rPr>
                <w:noProof/>
                <w:webHidden/>
              </w:rPr>
              <w:fldChar w:fldCharType="end"/>
            </w:r>
            <w:r w:rsidRPr="003E0923">
              <w:rPr>
                <w:rStyle w:val="Hyperlink"/>
                <w:noProof/>
              </w:rPr>
              <w:fldChar w:fldCharType="end"/>
            </w:r>
          </w:ins>
        </w:p>
        <w:p w:rsidR="00C50CAB" w:rsidRDefault="00C50CAB">
          <w:pPr>
            <w:pStyle w:val="TOC1"/>
            <w:rPr>
              <w:ins w:id="18" w:author="Swapnil Ramesh Wadkar (India &amp; ME - MFG)" w:date="2017-01-18T16:15:00Z"/>
              <w:rFonts w:eastAsiaTheme="minorEastAsia"/>
              <w:noProof/>
              <w:color w:val="auto"/>
            </w:rPr>
          </w:pPr>
          <w:ins w:id="19"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"_Toc472519479"</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Steps to perform:</w:t>
            </w:r>
            <w:r>
              <w:rPr>
                <w:noProof/>
                <w:webHidden/>
              </w:rPr>
              <w:tab/>
            </w:r>
            <w:r>
              <w:rPr>
                <w:noProof/>
                <w:webHidden/>
              </w:rPr>
              <w:fldChar w:fldCharType="begin"/>
            </w:r>
            <w:r>
              <w:rPr>
                <w:noProof/>
                <w:webHidden/>
              </w:rPr>
              <w:instrText xml:space="preserve"> PAGEREF _Toc472519479 \h </w:instrText>
            </w:r>
            <w:r>
              <w:rPr>
                <w:noProof/>
                <w:webHidden/>
              </w:rPr>
            </w:r>
          </w:ins>
          <w:r>
            <w:rPr>
              <w:noProof/>
              <w:webHidden/>
            </w:rPr>
            <w:fldChar w:fldCharType="separate"/>
          </w:r>
          <w:ins w:id="20" w:author="Swapnil Ramesh Wadkar (India &amp; ME - MFG)" w:date="2017-01-18T16:15:00Z">
            <w:r>
              <w:rPr>
                <w:noProof/>
                <w:webHidden/>
              </w:rPr>
              <w:t>7</w:t>
            </w:r>
            <w:r>
              <w:rPr>
                <w:noProof/>
                <w:webHidden/>
              </w:rPr>
              <w:fldChar w:fldCharType="end"/>
            </w:r>
            <w:r w:rsidRPr="003E0923">
              <w:rPr>
                <w:rStyle w:val="Hyperlink"/>
                <w:noProof/>
              </w:rPr>
              <w:fldChar w:fldCharType="end"/>
            </w:r>
          </w:ins>
        </w:p>
        <w:p w:rsidR="00C50CAB" w:rsidRDefault="00C50CAB">
          <w:pPr>
            <w:pStyle w:val="TOC2"/>
            <w:rPr>
              <w:ins w:id="21" w:author="Swapnil Ramesh Wadkar (India &amp; ME - MFG)" w:date="2017-01-18T16:15:00Z"/>
              <w:rFonts w:eastAsiaTheme="minorEastAsia"/>
              <w:noProof/>
              <w:color w:val="auto"/>
            </w:rPr>
          </w:pPr>
          <w:ins w:id="22"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"_Toc472519480"</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1.</w:t>
            </w:r>
            <w:r>
              <w:rPr>
                <w:rFonts w:eastAsiaTheme="minorEastAsia"/>
                <w:noProof/>
                <w:color w:val="auto"/>
              </w:rPr>
              <w:tab/>
            </w:r>
            <w:r w:rsidRPr="003E0923">
              <w:rPr>
                <w:rStyle w:val="Hyperlink"/>
                <w:noProof/>
              </w:rPr>
              <w:t>C</w:t>
            </w:r>
          </w:ins>
          <w:ins w:id="23" w:author="Swapnil Ramesh Wadkar (India &amp; ME - MFG)" w:date="2017-01-18T16:16:00Z">
            <w:r>
              <w:rPr>
                <w:rStyle w:val="Hyperlink"/>
                <w:noProof/>
              </w:rPr>
              <w:t>reation</w:t>
            </w:r>
          </w:ins>
          <w:ins w:id="24" w:author="Swapnil Ramesh Wadkar (India &amp; ME - MFG)" w:date="2017-01-18T16:15:00Z">
            <w:r w:rsidRPr="003E0923">
              <w:rPr>
                <w:rStyle w:val="Hyperlink"/>
                <w:noProof/>
              </w:rPr>
              <w:t xml:space="preserve"> </w:t>
            </w:r>
          </w:ins>
          <w:ins w:id="25" w:author="Swapnil Ramesh Wadkar (India &amp; ME - MFG)" w:date="2017-01-18T16:16:00Z">
            <w:r>
              <w:rPr>
                <w:rStyle w:val="Hyperlink"/>
                <w:noProof/>
              </w:rPr>
              <w:t>of</w:t>
            </w:r>
          </w:ins>
          <w:ins w:id="26" w:author="Swapnil Ramesh Wadkar (India &amp; ME - MFG)" w:date="2017-01-18T16:15:00Z">
            <w:r w:rsidRPr="003E0923">
              <w:rPr>
                <w:rStyle w:val="Hyperlink"/>
                <w:noProof/>
              </w:rPr>
              <w:t xml:space="preserve"> </w:t>
            </w:r>
          </w:ins>
          <w:ins w:id="27" w:author="Swapnil Ramesh Wadkar (India &amp; ME - MFG)" w:date="2017-01-18T16:16:00Z">
            <w:r>
              <w:rPr>
                <w:rStyle w:val="Hyperlink"/>
                <w:noProof/>
              </w:rPr>
              <w:t>the</w:t>
            </w:r>
          </w:ins>
          <w:ins w:id="28" w:author="Swapnil Ramesh Wadkar (India &amp; ME - MFG)" w:date="2017-01-18T16:15:00Z">
            <w:r w:rsidRPr="003E0923">
              <w:rPr>
                <w:rStyle w:val="Hyperlink"/>
                <w:noProof/>
              </w:rPr>
              <w:t xml:space="preserve"> DIRECTORY </w:t>
            </w:r>
          </w:ins>
          <w:ins w:id="29" w:author="Swapnil Ramesh Wadkar (India &amp; ME - MFG)" w:date="2017-01-18T16:16:00Z">
            <w:r>
              <w:rPr>
                <w:rStyle w:val="Hyperlink"/>
                <w:noProof/>
              </w:rPr>
              <w:t>in</w:t>
            </w:r>
          </w:ins>
          <w:ins w:id="30" w:author="Swapnil Ramesh Wadkar (India &amp; ME - MFG)" w:date="2017-01-18T16:15:00Z">
            <w:r w:rsidRPr="003E0923">
              <w:rPr>
                <w:rStyle w:val="Hyperlink"/>
                <w:noProof/>
              </w:rPr>
              <w:t xml:space="preserve"> </w:t>
            </w:r>
          </w:ins>
          <w:ins w:id="31" w:author="Swapnil Ramesh Wadkar (India &amp; ME - MFG)" w:date="2017-01-18T16:16:00Z">
            <w:r>
              <w:rPr>
                <w:rStyle w:val="Hyperlink"/>
                <w:noProof/>
              </w:rPr>
              <w:t>the</w:t>
            </w:r>
          </w:ins>
          <w:ins w:id="32" w:author="Swapnil Ramesh Wadkar (India &amp; ME - MFG)" w:date="2017-01-18T16:15:00Z">
            <w:r w:rsidRPr="003E0923">
              <w:rPr>
                <w:rStyle w:val="Hyperlink"/>
                <w:noProof/>
              </w:rPr>
              <w:t xml:space="preserve"> P</w:t>
            </w:r>
          </w:ins>
          <w:ins w:id="33" w:author="Swapnil Ramesh Wadkar (India &amp; ME - MFG)" w:date="2017-01-18T16:16:00Z">
            <w:r>
              <w:rPr>
                <w:rStyle w:val="Hyperlink"/>
                <w:noProof/>
              </w:rPr>
              <w:t>ortal</w:t>
            </w:r>
          </w:ins>
          <w:ins w:id="34" w:author="Swapnil Ramesh Wadkar (India &amp; ME - MFG)" w:date="2017-01-18T16:15:00Z">
            <w:r>
              <w:rPr>
                <w:noProof/>
                <w:webHidden/>
              </w:rPr>
              <w:tab/>
            </w:r>
            <w:r>
              <w:rPr>
                <w:noProof/>
                <w:webHidden/>
              </w:rPr>
              <w:fldChar w:fldCharType="begin"/>
            </w:r>
            <w:r>
              <w:rPr>
                <w:noProof/>
                <w:webHidden/>
              </w:rPr>
              <w:instrText xml:space="preserve"> PAGEREF _Toc472519480 \h </w:instrText>
            </w:r>
            <w:r>
              <w:rPr>
                <w:noProof/>
                <w:webHidden/>
              </w:rPr>
            </w:r>
          </w:ins>
          <w:r>
            <w:rPr>
              <w:noProof/>
              <w:webHidden/>
            </w:rPr>
            <w:fldChar w:fldCharType="separate"/>
          </w:r>
          <w:ins w:id="35" w:author="Swapnil Ramesh Wadkar (India &amp; ME - MFG)" w:date="2017-01-18T16:15:00Z">
            <w:r>
              <w:rPr>
                <w:noProof/>
                <w:webHidden/>
              </w:rPr>
              <w:t>7</w:t>
            </w:r>
            <w:r>
              <w:rPr>
                <w:noProof/>
                <w:webHidden/>
              </w:rPr>
              <w:fldChar w:fldCharType="end"/>
            </w:r>
            <w:r w:rsidRPr="003E0923">
              <w:rPr>
                <w:rStyle w:val="Hyperlink"/>
                <w:noProof/>
              </w:rPr>
              <w:fldChar w:fldCharType="end"/>
            </w:r>
          </w:ins>
        </w:p>
        <w:p w:rsidR="00C50CAB" w:rsidRDefault="00C50CAB">
          <w:pPr>
            <w:pStyle w:val="TOC2"/>
            <w:rPr>
              <w:ins w:id="36" w:author="Swapnil Ramesh Wadkar (India &amp; ME - MFG)" w:date="2017-01-18T16:15:00Z"/>
              <w:rFonts w:eastAsiaTheme="minorEastAsia"/>
              <w:noProof/>
              <w:color w:val="auto"/>
            </w:rPr>
          </w:pPr>
          <w:ins w:id="37"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"_Toc472519481"</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2.</w:t>
            </w:r>
            <w:r>
              <w:rPr>
                <w:rFonts w:eastAsiaTheme="minorEastAsia"/>
                <w:noProof/>
                <w:color w:val="auto"/>
              </w:rPr>
              <w:tab/>
            </w:r>
            <w:r>
              <w:rPr>
                <w:rStyle w:val="Hyperlink"/>
                <w:noProof/>
              </w:rPr>
              <w:t>C</w:t>
            </w:r>
            <w:r w:rsidRPr="003E0923">
              <w:rPr>
                <w:rStyle w:val="Hyperlink"/>
                <w:noProof/>
              </w:rPr>
              <w:t>reation of sync account</w:t>
            </w:r>
            <w:r>
              <w:rPr>
                <w:noProof/>
                <w:webHidden/>
              </w:rPr>
              <w:tab/>
            </w:r>
            <w:r>
              <w:rPr>
                <w:noProof/>
                <w:webHidden/>
              </w:rPr>
              <w:fldChar w:fldCharType="begin"/>
            </w:r>
            <w:r>
              <w:rPr>
                <w:noProof/>
                <w:webHidden/>
              </w:rPr>
              <w:instrText xml:space="preserve"> PAGEREF _Toc472519481 \h </w:instrText>
            </w:r>
            <w:r>
              <w:rPr>
                <w:noProof/>
                <w:webHidden/>
              </w:rPr>
            </w:r>
          </w:ins>
          <w:r>
            <w:rPr>
              <w:noProof/>
              <w:webHidden/>
            </w:rPr>
            <w:fldChar w:fldCharType="separate"/>
          </w:r>
          <w:ins w:id="38" w:author="Swapnil Ramesh Wadkar (India &amp; ME - MFG)" w:date="2017-01-18T16:15:00Z">
            <w:r>
              <w:rPr>
                <w:noProof/>
                <w:webHidden/>
              </w:rPr>
              <w:t>7</w:t>
            </w:r>
            <w:r>
              <w:rPr>
                <w:noProof/>
                <w:webHidden/>
              </w:rPr>
              <w:fldChar w:fldCharType="end"/>
            </w:r>
            <w:r w:rsidRPr="003E0923">
              <w:rPr>
                <w:rStyle w:val="Hyperlink"/>
                <w:noProof/>
              </w:rPr>
              <w:fldChar w:fldCharType="end"/>
            </w:r>
          </w:ins>
        </w:p>
        <w:p w:rsidR="00C50CAB" w:rsidRDefault="00C50CAB">
          <w:pPr>
            <w:pStyle w:val="TOC2"/>
            <w:rPr>
              <w:ins w:id="39" w:author="Swapnil Ramesh Wadkar (India &amp; ME - MFG)" w:date="2017-01-18T16:15:00Z"/>
              <w:rFonts w:eastAsiaTheme="minorEastAsia"/>
              <w:noProof/>
              <w:color w:val="auto"/>
            </w:rPr>
          </w:pPr>
          <w:ins w:id="40"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"_Toc472519482"</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3.</w:t>
            </w:r>
            <w:r>
              <w:rPr>
                <w:rFonts w:eastAsiaTheme="minorEastAsia"/>
                <w:noProof/>
                <w:color w:val="auto"/>
              </w:rPr>
              <w:tab/>
            </w:r>
            <w:r>
              <w:rPr>
                <w:rStyle w:val="Hyperlink"/>
                <w:noProof/>
              </w:rPr>
              <w:t>D</w:t>
            </w:r>
            <w:r w:rsidRPr="003E0923">
              <w:rPr>
                <w:rStyle w:val="Hyperlink"/>
                <w:noProof/>
              </w:rPr>
              <w:t>ownloading and configuring Azure AD Connect</w:t>
            </w:r>
            <w:r>
              <w:rPr>
                <w:noProof/>
                <w:webHidden/>
              </w:rPr>
              <w:tab/>
            </w:r>
            <w:r>
              <w:rPr>
                <w:noProof/>
                <w:webHidden/>
              </w:rPr>
              <w:fldChar w:fldCharType="begin"/>
            </w:r>
            <w:r>
              <w:rPr>
                <w:noProof/>
                <w:webHidden/>
              </w:rPr>
              <w:instrText xml:space="preserve"> PAGEREF _Toc472519482 \h </w:instrText>
            </w:r>
            <w:r>
              <w:rPr>
                <w:noProof/>
                <w:webHidden/>
              </w:rPr>
            </w:r>
          </w:ins>
          <w:r>
            <w:rPr>
              <w:noProof/>
              <w:webHidden/>
            </w:rPr>
            <w:fldChar w:fldCharType="separate"/>
          </w:r>
          <w:ins w:id="41" w:author="Swapnil Ramesh Wadkar (India &amp; ME - MFG)" w:date="2017-01-18T16:15:00Z">
            <w:r>
              <w:rPr>
                <w:noProof/>
                <w:webHidden/>
              </w:rPr>
              <w:t>7</w:t>
            </w:r>
            <w:r>
              <w:rPr>
                <w:noProof/>
                <w:webHidden/>
              </w:rPr>
              <w:fldChar w:fldCharType="end"/>
            </w:r>
            <w:r w:rsidRPr="003E0923">
              <w:rPr>
                <w:rStyle w:val="Hyperlink"/>
                <w:noProof/>
              </w:rPr>
              <w:fldChar w:fldCharType="end"/>
            </w:r>
          </w:ins>
        </w:p>
        <w:p w:rsidR="00C50CAB" w:rsidRDefault="00C50CAB">
          <w:pPr>
            <w:pStyle w:val="TOC2"/>
            <w:rPr>
              <w:ins w:id="42" w:author="Swapnil Ramesh Wadkar (India &amp; ME - MFG)" w:date="2017-01-18T16:15:00Z"/>
              <w:rFonts w:eastAsiaTheme="minorEastAsia"/>
              <w:noProof/>
              <w:color w:val="auto"/>
            </w:rPr>
          </w:pPr>
          <w:ins w:id="43"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"_Toc472519483"</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4.</w:t>
            </w:r>
            <w:r>
              <w:rPr>
                <w:rFonts w:eastAsiaTheme="minorEastAsia"/>
                <w:noProof/>
                <w:color w:val="auto"/>
              </w:rPr>
              <w:tab/>
            </w:r>
            <w:r>
              <w:rPr>
                <w:rStyle w:val="Hyperlink"/>
                <w:noProof/>
              </w:rPr>
              <w:t>Azure AD</w:t>
            </w:r>
            <w:r w:rsidRPr="003E0923">
              <w:rPr>
                <w:rStyle w:val="Hyperlink"/>
                <w:noProof/>
              </w:rPr>
              <w:t xml:space="preserve"> </w:t>
            </w:r>
          </w:ins>
          <w:ins w:id="44" w:author="Swapnil Ramesh Wadkar (India &amp; ME - MFG)" w:date="2017-01-18T16:16:00Z">
            <w:r>
              <w:rPr>
                <w:rStyle w:val="Hyperlink"/>
                <w:noProof/>
              </w:rPr>
              <w:t>C</w:t>
            </w:r>
          </w:ins>
          <w:ins w:id="45" w:author="Swapnil Ramesh Wadkar (India &amp; ME - MFG)" w:date="2017-01-18T16:15:00Z">
            <w:r>
              <w:rPr>
                <w:rStyle w:val="Hyperlink"/>
                <w:noProof/>
              </w:rPr>
              <w:t>onnect U</w:t>
            </w:r>
            <w:bookmarkStart w:id="46" w:name="_GoBack"/>
            <w:bookmarkEnd w:id="46"/>
            <w:r w:rsidRPr="003E0923">
              <w:rPr>
                <w:rStyle w:val="Hyperlink"/>
                <w:noProof/>
              </w:rPr>
              <w:t>pgrade</w:t>
            </w:r>
            <w:r>
              <w:rPr>
                <w:noProof/>
                <w:webHidden/>
              </w:rPr>
              <w:tab/>
            </w:r>
            <w:r>
              <w:rPr>
                <w:noProof/>
                <w:webHidden/>
              </w:rPr>
              <w:fldChar w:fldCharType="begin"/>
            </w:r>
            <w:r>
              <w:rPr>
                <w:noProof/>
                <w:webHidden/>
              </w:rPr>
              <w:instrText xml:space="preserve"> PAGEREF _Toc472519483 \h </w:instrText>
            </w:r>
            <w:r>
              <w:rPr>
                <w:noProof/>
                <w:webHidden/>
              </w:rPr>
            </w:r>
          </w:ins>
          <w:r>
            <w:rPr>
              <w:noProof/>
              <w:webHidden/>
            </w:rPr>
            <w:fldChar w:fldCharType="separate"/>
          </w:r>
          <w:ins w:id="47" w:author="Swapnil Ramesh Wadkar (India &amp; ME - MFG)" w:date="2017-01-18T16:15:00Z">
            <w:r>
              <w:rPr>
                <w:noProof/>
                <w:webHidden/>
              </w:rPr>
              <w:t>7</w:t>
            </w:r>
            <w:r>
              <w:rPr>
                <w:noProof/>
                <w:webHidden/>
              </w:rPr>
              <w:fldChar w:fldCharType="end"/>
            </w:r>
            <w:r w:rsidRPr="003E0923">
              <w:rPr>
                <w:rStyle w:val="Hyperlink"/>
                <w:noProof/>
              </w:rPr>
              <w:fldChar w:fldCharType="end"/>
            </w:r>
          </w:ins>
        </w:p>
        <w:p w:rsidR="00C50CAB" w:rsidRDefault="00C50CAB">
          <w:pPr>
            <w:pStyle w:val="TOC1"/>
            <w:rPr>
              <w:ins w:id="48" w:author="Swapnil Ramesh Wadkar (India &amp; ME - MFG)" w:date="2017-01-18T16:15:00Z"/>
              <w:rFonts w:eastAsiaTheme="minorEastAsia"/>
              <w:noProof/>
              <w:color w:val="auto"/>
            </w:rPr>
          </w:pPr>
          <w:ins w:id="49"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"_Toc472519484"</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Let’s get started:</w:t>
            </w:r>
            <w:r>
              <w:rPr>
                <w:noProof/>
                <w:webHidden/>
              </w:rPr>
              <w:tab/>
            </w:r>
            <w:r>
              <w:rPr>
                <w:noProof/>
                <w:webHidden/>
              </w:rPr>
              <w:fldChar w:fldCharType="begin"/>
            </w:r>
            <w:r>
              <w:rPr>
                <w:noProof/>
                <w:webHidden/>
              </w:rPr>
              <w:instrText xml:space="preserve"> PAGEREF _Toc472519484 \h </w:instrText>
            </w:r>
            <w:r>
              <w:rPr>
                <w:noProof/>
                <w:webHidden/>
              </w:rPr>
            </w:r>
          </w:ins>
          <w:r>
            <w:rPr>
              <w:noProof/>
              <w:webHidden/>
            </w:rPr>
            <w:fldChar w:fldCharType="separate"/>
          </w:r>
          <w:ins w:id="50" w:author="Swapnil Ramesh Wadkar (India &amp; ME - MFG)" w:date="2017-01-18T16:15:00Z">
            <w:r>
              <w:rPr>
                <w:noProof/>
                <w:webHidden/>
              </w:rPr>
              <w:t>8</w:t>
            </w:r>
            <w:r>
              <w:rPr>
                <w:noProof/>
                <w:webHidden/>
              </w:rPr>
              <w:fldChar w:fldCharType="end"/>
            </w:r>
            <w:r w:rsidRPr="003E0923">
              <w:rPr>
                <w:rStyle w:val="Hyperlink"/>
                <w:noProof/>
              </w:rPr>
              <w:fldChar w:fldCharType="end"/>
            </w:r>
          </w:ins>
        </w:p>
        <w:p w:rsidR="00C50CAB" w:rsidRDefault="00C50CAB">
          <w:pPr>
            <w:pStyle w:val="TOC2"/>
            <w:rPr>
              <w:ins w:id="51" w:author="Swapnil Ramesh Wadkar (India &amp; ME - MFG)" w:date="2017-01-18T16:15:00Z"/>
              <w:rFonts w:eastAsiaTheme="minorEastAsia"/>
              <w:noProof/>
              <w:color w:val="auto"/>
            </w:rPr>
          </w:pPr>
          <w:ins w:id="52"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"_Toc472519485"</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Creation of the Directory in the portal</w:t>
            </w:r>
            <w:r>
              <w:rPr>
                <w:noProof/>
                <w:webHidden/>
              </w:rPr>
              <w:tab/>
            </w:r>
            <w:r>
              <w:rPr>
                <w:noProof/>
                <w:webHidden/>
              </w:rPr>
              <w:fldChar w:fldCharType="begin"/>
            </w:r>
            <w:r>
              <w:rPr>
                <w:noProof/>
                <w:webHidden/>
              </w:rPr>
              <w:instrText xml:space="preserve"> PAGEREF _Toc472519485 \h </w:instrText>
            </w:r>
            <w:r>
              <w:rPr>
                <w:noProof/>
                <w:webHidden/>
              </w:rPr>
            </w:r>
          </w:ins>
          <w:r>
            <w:rPr>
              <w:noProof/>
              <w:webHidden/>
            </w:rPr>
            <w:fldChar w:fldCharType="separate"/>
          </w:r>
          <w:ins w:id="53" w:author="Swapnil Ramesh Wadkar (India &amp; ME - MFG)" w:date="2017-01-18T16:15:00Z">
            <w:r>
              <w:rPr>
                <w:noProof/>
                <w:webHidden/>
              </w:rPr>
              <w:t>8</w:t>
            </w:r>
            <w:r>
              <w:rPr>
                <w:noProof/>
                <w:webHidden/>
              </w:rPr>
              <w:fldChar w:fldCharType="end"/>
            </w:r>
            <w:r w:rsidRPr="003E0923">
              <w:rPr>
                <w:rStyle w:val="Hyperlink"/>
                <w:noProof/>
              </w:rPr>
              <w:fldChar w:fldCharType="end"/>
            </w:r>
          </w:ins>
        </w:p>
        <w:p w:rsidR="00C50CAB" w:rsidRDefault="00C50CAB">
          <w:pPr>
            <w:pStyle w:val="TOC2"/>
            <w:rPr>
              <w:ins w:id="54" w:author="Swapnil Ramesh Wadkar (India &amp; ME - MFG)" w:date="2017-01-18T16:15:00Z"/>
              <w:rFonts w:eastAsiaTheme="minorEastAsia"/>
              <w:noProof/>
              <w:color w:val="auto"/>
            </w:rPr>
          </w:pPr>
          <w:ins w:id="55"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"_Toc472519486"</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Creation of sync account</w:t>
            </w:r>
            <w:r>
              <w:rPr>
                <w:noProof/>
                <w:webHidden/>
              </w:rPr>
              <w:tab/>
            </w:r>
            <w:r>
              <w:rPr>
                <w:noProof/>
                <w:webHidden/>
              </w:rPr>
              <w:fldChar w:fldCharType="begin"/>
            </w:r>
            <w:r>
              <w:rPr>
                <w:noProof/>
                <w:webHidden/>
              </w:rPr>
              <w:instrText xml:space="preserve"> PAGEREF _Toc472519486 \h </w:instrText>
            </w:r>
            <w:r>
              <w:rPr>
                <w:noProof/>
                <w:webHidden/>
              </w:rPr>
            </w:r>
          </w:ins>
          <w:r>
            <w:rPr>
              <w:noProof/>
              <w:webHidden/>
            </w:rPr>
            <w:fldChar w:fldCharType="separate"/>
          </w:r>
          <w:ins w:id="56" w:author="Swapnil Ramesh Wadkar (India &amp; ME - MFG)" w:date="2017-01-18T16:15:00Z">
            <w:r>
              <w:rPr>
                <w:noProof/>
                <w:webHidden/>
              </w:rPr>
              <w:t>16</w:t>
            </w:r>
            <w:r>
              <w:rPr>
                <w:noProof/>
                <w:webHidden/>
              </w:rPr>
              <w:fldChar w:fldCharType="end"/>
            </w:r>
            <w:r w:rsidRPr="003E0923">
              <w:rPr>
                <w:rStyle w:val="Hyperlink"/>
                <w:noProof/>
              </w:rPr>
              <w:fldChar w:fldCharType="end"/>
            </w:r>
          </w:ins>
        </w:p>
        <w:p w:rsidR="00C50CAB" w:rsidRDefault="00C50CAB">
          <w:pPr>
            <w:pStyle w:val="TOC2"/>
            <w:rPr>
              <w:ins w:id="57" w:author="Swapnil Ramesh Wadkar (India &amp; ME - MFG)" w:date="2017-01-18T16:15:00Z"/>
              <w:rFonts w:eastAsiaTheme="minorEastAsia"/>
              <w:noProof/>
              <w:color w:val="auto"/>
            </w:rPr>
          </w:pPr>
          <w:ins w:id="58"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"_Toc472519487"</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Downloading and configuring Ad connect</w:t>
            </w:r>
            <w:r>
              <w:rPr>
                <w:noProof/>
                <w:webHidden/>
              </w:rPr>
              <w:tab/>
            </w:r>
            <w:r>
              <w:rPr>
                <w:noProof/>
                <w:webHidden/>
              </w:rPr>
              <w:fldChar w:fldCharType="begin"/>
            </w:r>
            <w:r>
              <w:rPr>
                <w:noProof/>
                <w:webHidden/>
              </w:rPr>
              <w:instrText xml:space="preserve"> PAGEREF _Toc472519487 \h </w:instrText>
            </w:r>
            <w:r>
              <w:rPr>
                <w:noProof/>
                <w:webHidden/>
              </w:rPr>
            </w:r>
          </w:ins>
          <w:r>
            <w:rPr>
              <w:noProof/>
              <w:webHidden/>
            </w:rPr>
            <w:fldChar w:fldCharType="separate"/>
          </w:r>
          <w:ins w:id="59" w:author="Swapnil Ramesh Wadkar (India &amp; ME - MFG)" w:date="2017-01-18T16:15:00Z">
            <w:r>
              <w:rPr>
                <w:noProof/>
                <w:webHidden/>
              </w:rPr>
              <w:t>20</w:t>
            </w:r>
            <w:r>
              <w:rPr>
                <w:noProof/>
                <w:webHidden/>
              </w:rPr>
              <w:fldChar w:fldCharType="end"/>
            </w:r>
            <w:r w:rsidRPr="003E0923">
              <w:rPr>
                <w:rStyle w:val="Hyperlink"/>
                <w:noProof/>
              </w:rPr>
              <w:fldChar w:fldCharType="end"/>
            </w:r>
          </w:ins>
        </w:p>
        <w:p w:rsidR="00C50CAB" w:rsidRDefault="00C50CAB">
          <w:pPr>
            <w:pStyle w:val="TOC1"/>
            <w:rPr>
              <w:ins w:id="60" w:author="Swapnil Ramesh Wadkar (India &amp; ME - MFG)" w:date="2017-01-18T16:15:00Z"/>
              <w:rFonts w:eastAsiaTheme="minorEastAsia"/>
              <w:noProof/>
              <w:color w:val="auto"/>
            </w:rPr>
          </w:pPr>
          <w:ins w:id="61"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"_Toc472519488"</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Powershell Commands:</w:t>
            </w:r>
            <w:r>
              <w:rPr>
                <w:noProof/>
                <w:webHidden/>
              </w:rPr>
              <w:tab/>
            </w:r>
            <w:r>
              <w:rPr>
                <w:noProof/>
                <w:webHidden/>
              </w:rPr>
              <w:fldChar w:fldCharType="begin"/>
            </w:r>
            <w:r>
              <w:rPr>
                <w:noProof/>
                <w:webHidden/>
              </w:rPr>
              <w:instrText xml:space="preserve"> PAGEREF _Toc472519488 \h </w:instrText>
            </w:r>
            <w:r>
              <w:rPr>
                <w:noProof/>
                <w:webHidden/>
              </w:rPr>
            </w:r>
          </w:ins>
          <w:r>
            <w:rPr>
              <w:noProof/>
              <w:webHidden/>
            </w:rPr>
            <w:fldChar w:fldCharType="separate"/>
          </w:r>
          <w:ins w:id="62" w:author="Swapnil Ramesh Wadkar (India &amp; ME - MFG)" w:date="2017-01-18T16:15:00Z">
            <w:r>
              <w:rPr>
                <w:noProof/>
                <w:webHidden/>
              </w:rPr>
              <w:t>44</w:t>
            </w:r>
            <w:r>
              <w:rPr>
                <w:noProof/>
                <w:webHidden/>
              </w:rPr>
              <w:fldChar w:fldCharType="end"/>
            </w:r>
            <w:r w:rsidRPr="003E0923">
              <w:rPr>
                <w:rStyle w:val="Hyperlink"/>
                <w:noProof/>
              </w:rPr>
              <w:fldChar w:fldCharType="end"/>
            </w:r>
          </w:ins>
        </w:p>
        <w:p w:rsidR="00C50CAB" w:rsidRDefault="00C50CAB">
          <w:pPr>
            <w:pStyle w:val="TOC1"/>
            <w:rPr>
              <w:ins w:id="63" w:author="Swapnil Ramesh Wadkar (India &amp; ME - MFG)" w:date="2017-01-18T16:15:00Z"/>
              <w:rFonts w:eastAsiaTheme="minorEastAsia"/>
              <w:noProof/>
              <w:color w:val="auto"/>
            </w:rPr>
          </w:pPr>
          <w:ins w:id="64"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"_Toc472519489"</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Azure AD connect Upgarde</w:t>
            </w:r>
            <w:r>
              <w:rPr>
                <w:noProof/>
                <w:webHidden/>
              </w:rPr>
              <w:tab/>
            </w:r>
            <w:r>
              <w:rPr>
                <w:noProof/>
                <w:webHidden/>
              </w:rPr>
              <w:fldChar w:fldCharType="begin"/>
            </w:r>
            <w:r>
              <w:rPr>
                <w:noProof/>
                <w:webHidden/>
              </w:rPr>
              <w:instrText xml:space="preserve"> PAGEREF _Toc472519489 \h </w:instrText>
            </w:r>
            <w:r>
              <w:rPr>
                <w:noProof/>
                <w:webHidden/>
              </w:rPr>
            </w:r>
          </w:ins>
          <w:r>
            <w:rPr>
              <w:noProof/>
              <w:webHidden/>
            </w:rPr>
            <w:fldChar w:fldCharType="separate"/>
          </w:r>
          <w:ins w:id="65" w:author="Swapnil Ramesh Wadkar (India &amp; ME - MFG)" w:date="2017-01-18T16:15:00Z">
            <w:r>
              <w:rPr>
                <w:noProof/>
                <w:webHidden/>
              </w:rPr>
              <w:t>45</w:t>
            </w:r>
            <w:r>
              <w:rPr>
                <w:noProof/>
                <w:webHidden/>
              </w:rPr>
              <w:fldChar w:fldCharType="end"/>
            </w:r>
            <w:r w:rsidRPr="003E0923">
              <w:rPr>
                <w:rStyle w:val="Hyperlink"/>
                <w:noProof/>
              </w:rPr>
              <w:fldChar w:fldCharType="end"/>
            </w:r>
          </w:ins>
        </w:p>
        <w:p w:rsidR="00C50CAB" w:rsidRDefault="00C50CAB">
          <w:pPr>
            <w:pStyle w:val="TOC1"/>
            <w:rPr>
              <w:ins w:id="66" w:author="Swapnil Ramesh Wadkar (India &amp; ME - MFG)" w:date="2017-01-18T16:15:00Z"/>
              <w:rFonts w:eastAsiaTheme="minorEastAsia"/>
              <w:noProof/>
              <w:color w:val="auto"/>
            </w:rPr>
          </w:pPr>
          <w:ins w:id="67" w:author="Swapnil Ramesh Wadkar (India &amp; ME - MFG)" w:date="2017-01-18T16:15:00Z">
            <w:r w:rsidRPr="003E0923">
              <w:rPr>
                <w:rStyle w:val="Hyperlink"/>
                <w:noProof/>
              </w:rPr>
              <w:fldChar w:fldCharType="begin"/>
            </w:r>
            <w:r w:rsidRPr="003E0923">
              <w:rPr>
                <w:rStyle w:val="Hyperlink"/>
                <w:noProof/>
              </w:rPr>
              <w:instrText xml:space="preserve"> </w:instrText>
            </w:r>
            <w:r>
              <w:rPr>
                <w:noProof/>
              </w:rPr>
              <w:instrText>HYPERLINK \l "_Toc472519490"</w:instrText>
            </w:r>
            <w:r w:rsidRPr="003E0923">
              <w:rPr>
                <w:rStyle w:val="Hyperlink"/>
                <w:noProof/>
              </w:rPr>
              <w:instrText xml:space="preserve"> </w:instrText>
            </w:r>
            <w:r w:rsidRPr="003E0923">
              <w:rPr>
                <w:rStyle w:val="Hyperlink"/>
                <w:noProof/>
              </w:rPr>
            </w:r>
            <w:r w:rsidRPr="003E0923">
              <w:rPr>
                <w:rStyle w:val="Hyperlink"/>
                <w:noProof/>
              </w:rPr>
              <w:fldChar w:fldCharType="separate"/>
            </w:r>
            <w:r w:rsidRPr="003E0923">
              <w:rPr>
                <w:rStyle w:val="Hyperlink"/>
                <w:noProof/>
              </w:rPr>
              <w:t>References</w:t>
            </w:r>
            <w:r>
              <w:rPr>
                <w:noProof/>
                <w:webHidden/>
              </w:rPr>
              <w:tab/>
            </w:r>
            <w:r>
              <w:rPr>
                <w:noProof/>
                <w:webHidden/>
              </w:rPr>
              <w:fldChar w:fldCharType="begin"/>
            </w:r>
            <w:r>
              <w:rPr>
                <w:noProof/>
                <w:webHidden/>
              </w:rPr>
              <w:instrText xml:space="preserve"> PAGEREF _Toc472519490 \h </w:instrText>
            </w:r>
            <w:r>
              <w:rPr>
                <w:noProof/>
                <w:webHidden/>
              </w:rPr>
            </w:r>
          </w:ins>
          <w:r>
            <w:rPr>
              <w:noProof/>
              <w:webHidden/>
            </w:rPr>
            <w:fldChar w:fldCharType="separate"/>
          </w:r>
          <w:ins w:id="68" w:author="Swapnil Ramesh Wadkar (India &amp; ME - MFG)" w:date="2017-01-18T16:15:00Z">
            <w:r>
              <w:rPr>
                <w:noProof/>
                <w:webHidden/>
              </w:rPr>
              <w:t>59</w:t>
            </w:r>
            <w:r>
              <w:rPr>
                <w:noProof/>
                <w:webHidden/>
              </w:rPr>
              <w:fldChar w:fldCharType="end"/>
            </w:r>
            <w:r w:rsidRPr="003E0923">
              <w:rPr>
                <w:rStyle w:val="Hyperlink"/>
                <w:noProof/>
              </w:rPr>
              <w:fldChar w:fldCharType="end"/>
            </w:r>
          </w:ins>
        </w:p>
        <w:p w:rsidR="006C1EED" w:rsidDel="00C50CAB" w:rsidRDefault="006C1EED" w:rsidP="006C1EED">
          <w:pPr>
            <w:pStyle w:val="TOC1"/>
            <w:rPr>
              <w:del w:id="69" w:author="Swapnil Ramesh Wadkar (India &amp; ME - MFG)" w:date="2017-01-18T16:15:00Z"/>
              <w:rFonts w:eastAsiaTheme="minorEastAsia"/>
              <w:noProof/>
              <w:color w:val="auto"/>
            </w:rPr>
          </w:pPr>
          <w:del w:id="70" w:author="Swapnil Ramesh Wadkar (India &amp; ME - MFG)" w:date="2017-01-18T16:15:00Z">
            <w:r w:rsidRPr="00C50CAB" w:rsidDel="00C50CAB">
              <w:rPr>
                <w:rStyle w:val="Hyperlink"/>
                <w:noProof/>
                <w:rPrChange w:id="71" w:author="Swapnil Ramesh Wadkar (India &amp; ME - MFG)" w:date="2017-01-18T16:15:00Z">
                  <w:rPr>
                    <w:rStyle w:val="Hyperlink"/>
                    <w:noProof/>
                  </w:rPr>
                </w:rPrChange>
              </w:rPr>
              <w:delText>What is Azure Active Directory?</w:delText>
            </w:r>
            <w:r w:rsidDel="00C50CAB">
              <w:rPr>
                <w:noProof/>
                <w:webHidden/>
              </w:rPr>
              <w:tab/>
              <w:delText>4</w:delText>
            </w:r>
          </w:del>
        </w:p>
        <w:p w:rsidR="006C1EED" w:rsidDel="00C50CAB" w:rsidRDefault="006C1EED" w:rsidP="006C1EED">
          <w:pPr>
            <w:pStyle w:val="TOC1"/>
            <w:rPr>
              <w:del w:id="72" w:author="Swapnil Ramesh Wadkar (India &amp; ME - MFG)" w:date="2017-01-18T16:15:00Z"/>
              <w:rFonts w:eastAsiaTheme="minorEastAsia"/>
              <w:noProof/>
              <w:color w:val="auto"/>
            </w:rPr>
          </w:pPr>
          <w:del w:id="73" w:author="Swapnil Ramesh Wadkar (India &amp; ME - MFG)" w:date="2017-01-18T16:15:00Z">
            <w:r w:rsidRPr="00C50CAB" w:rsidDel="00C50CAB">
              <w:rPr>
                <w:rStyle w:val="Hyperlink"/>
                <w:noProof/>
                <w:rPrChange w:id="74" w:author="Swapnil Ramesh Wadkar (India &amp; ME - MFG)" w:date="2017-01-18T16:15:00Z">
                  <w:rPr>
                    <w:rStyle w:val="Hyperlink"/>
                    <w:noProof/>
                  </w:rPr>
                </w:rPrChange>
              </w:rPr>
              <w:delText>Benefits of Azure AD:</w:delText>
            </w:r>
            <w:r w:rsidDel="00C50CAB">
              <w:rPr>
                <w:noProof/>
                <w:webHidden/>
              </w:rPr>
              <w:tab/>
              <w:delText>5</w:delText>
            </w:r>
          </w:del>
        </w:p>
        <w:p w:rsidR="006C1EED" w:rsidDel="00C50CAB" w:rsidRDefault="006C1EED" w:rsidP="006C1EED">
          <w:pPr>
            <w:pStyle w:val="TOC1"/>
            <w:rPr>
              <w:del w:id="75" w:author="Swapnil Ramesh Wadkar (India &amp; ME - MFG)" w:date="2017-01-18T16:15:00Z"/>
              <w:rFonts w:eastAsiaTheme="minorEastAsia"/>
              <w:noProof/>
              <w:color w:val="auto"/>
            </w:rPr>
          </w:pPr>
          <w:del w:id="76" w:author="Swapnil Ramesh Wadkar (India &amp; ME - MFG)" w:date="2017-01-18T16:15:00Z">
            <w:r w:rsidRPr="00C50CAB" w:rsidDel="00C50CAB">
              <w:rPr>
                <w:rStyle w:val="Hyperlink"/>
                <w:noProof/>
                <w:rPrChange w:id="77" w:author="Swapnil Ramesh Wadkar (India &amp; ME - MFG)" w:date="2017-01-18T16:15:00Z">
                  <w:rPr>
                    <w:rStyle w:val="Hyperlink"/>
                    <w:noProof/>
                  </w:rPr>
                </w:rPrChange>
              </w:rPr>
              <w:delText>How Azure AD connect works?</w:delText>
            </w:r>
            <w:r w:rsidDel="00C50CAB">
              <w:rPr>
                <w:noProof/>
                <w:webHidden/>
              </w:rPr>
              <w:tab/>
              <w:delText>6</w:delText>
            </w:r>
          </w:del>
        </w:p>
        <w:p w:rsidR="006C1EED" w:rsidDel="00C50CAB" w:rsidRDefault="006C1EED" w:rsidP="006C1EED">
          <w:pPr>
            <w:pStyle w:val="TOC1"/>
            <w:rPr>
              <w:del w:id="78" w:author="Swapnil Ramesh Wadkar (India &amp; ME - MFG)" w:date="2017-01-18T16:15:00Z"/>
              <w:rFonts w:eastAsiaTheme="minorEastAsia"/>
              <w:noProof/>
              <w:color w:val="auto"/>
            </w:rPr>
          </w:pPr>
          <w:del w:id="79" w:author="Swapnil Ramesh Wadkar (India &amp; ME - MFG)" w:date="2017-01-18T16:15:00Z">
            <w:r w:rsidRPr="00C50CAB" w:rsidDel="00C50CAB">
              <w:rPr>
                <w:rStyle w:val="Hyperlink"/>
                <w:noProof/>
                <w:rPrChange w:id="80" w:author="Swapnil Ramesh Wadkar (India &amp; ME - MFG)" w:date="2017-01-18T16:15:00Z">
                  <w:rPr>
                    <w:rStyle w:val="Hyperlink"/>
                    <w:noProof/>
                  </w:rPr>
                </w:rPrChange>
              </w:rPr>
              <w:delText>Steps to perform:</w:delText>
            </w:r>
            <w:r w:rsidDel="00C50CAB">
              <w:rPr>
                <w:noProof/>
                <w:webHidden/>
              </w:rPr>
              <w:tab/>
              <w:delText>7</w:delText>
            </w:r>
          </w:del>
        </w:p>
        <w:p w:rsidR="006C1EED" w:rsidDel="00C50CAB" w:rsidRDefault="006C1EED">
          <w:pPr>
            <w:pStyle w:val="TOC2"/>
            <w:rPr>
              <w:del w:id="81" w:author="Swapnil Ramesh Wadkar (India &amp; ME - MFG)" w:date="2017-01-18T16:15:00Z"/>
              <w:rFonts w:eastAsiaTheme="minorEastAsia"/>
              <w:noProof/>
              <w:color w:val="auto"/>
            </w:rPr>
          </w:pPr>
          <w:del w:id="82" w:author="Swapnil Ramesh Wadkar (India &amp; ME - MFG)" w:date="2017-01-18T16:15:00Z">
            <w:r w:rsidRPr="00C50CAB" w:rsidDel="00C50CAB">
              <w:rPr>
                <w:rStyle w:val="Hyperlink"/>
                <w:noProof/>
                <w:rPrChange w:id="83" w:author="Swapnil Ramesh Wadkar (India &amp; ME - MFG)" w:date="2017-01-18T16:15:00Z">
                  <w:rPr>
                    <w:rStyle w:val="Hyperlink"/>
                    <w:noProof/>
                  </w:rPr>
                </w:rPrChange>
              </w:rPr>
              <w:delText>1.</w:delText>
            </w:r>
            <w:r w:rsidDel="00C50CAB">
              <w:rPr>
                <w:rFonts w:eastAsiaTheme="minorEastAsia"/>
                <w:noProof/>
                <w:color w:val="auto"/>
              </w:rPr>
              <w:tab/>
            </w:r>
            <w:r w:rsidRPr="00C50CAB" w:rsidDel="00C50CAB">
              <w:rPr>
                <w:rStyle w:val="Hyperlink"/>
                <w:noProof/>
                <w:rPrChange w:id="84" w:author="Swapnil Ramesh Wadkar (India &amp; ME - MFG)" w:date="2017-01-18T16:15:00Z">
                  <w:rPr>
                    <w:rStyle w:val="Hyperlink"/>
                    <w:noProof/>
                  </w:rPr>
                </w:rPrChange>
              </w:rPr>
              <w:delText>CREATION OF THE DIRECTORY IN THE PORTAL</w:delText>
            </w:r>
            <w:r w:rsidDel="00C50CAB">
              <w:rPr>
                <w:noProof/>
                <w:webHidden/>
              </w:rPr>
              <w:tab/>
              <w:delText>7</w:delText>
            </w:r>
          </w:del>
        </w:p>
        <w:p w:rsidR="006C1EED" w:rsidDel="00C50CAB" w:rsidRDefault="006C1EED">
          <w:pPr>
            <w:pStyle w:val="TOC2"/>
            <w:rPr>
              <w:del w:id="85" w:author="Swapnil Ramesh Wadkar (India &amp; ME - MFG)" w:date="2017-01-18T16:15:00Z"/>
              <w:rFonts w:eastAsiaTheme="minorEastAsia"/>
              <w:noProof/>
              <w:color w:val="auto"/>
            </w:rPr>
          </w:pPr>
          <w:del w:id="86" w:author="Swapnil Ramesh Wadkar (India &amp; ME - MFG)" w:date="2017-01-18T16:15:00Z">
            <w:r w:rsidRPr="00C50CAB" w:rsidDel="00C50CAB">
              <w:rPr>
                <w:rStyle w:val="Hyperlink"/>
                <w:noProof/>
                <w:rPrChange w:id="87" w:author="Swapnil Ramesh Wadkar (India &amp; ME - MFG)" w:date="2017-01-18T16:15:00Z">
                  <w:rPr>
                    <w:rStyle w:val="Hyperlink"/>
                    <w:noProof/>
                  </w:rPr>
                </w:rPrChange>
              </w:rPr>
              <w:delText>2.</w:delText>
            </w:r>
            <w:r w:rsidDel="00C50CAB">
              <w:rPr>
                <w:rFonts w:eastAsiaTheme="minorEastAsia"/>
                <w:noProof/>
                <w:color w:val="auto"/>
              </w:rPr>
              <w:tab/>
            </w:r>
            <w:r w:rsidRPr="00C50CAB" w:rsidDel="00C50CAB">
              <w:rPr>
                <w:rStyle w:val="Hyperlink"/>
                <w:noProof/>
                <w:rPrChange w:id="88" w:author="Swapnil Ramesh Wadkar (India &amp; ME - MFG)" w:date="2017-01-18T16:15:00Z">
                  <w:rPr>
                    <w:rStyle w:val="Hyperlink"/>
                    <w:noProof/>
                  </w:rPr>
                </w:rPrChange>
              </w:rPr>
              <w:delText>creation of sync account</w:delText>
            </w:r>
            <w:r w:rsidDel="00C50CAB">
              <w:rPr>
                <w:noProof/>
                <w:webHidden/>
              </w:rPr>
              <w:tab/>
              <w:delText>7</w:delText>
            </w:r>
          </w:del>
        </w:p>
        <w:p w:rsidR="006C1EED" w:rsidDel="00C50CAB" w:rsidRDefault="006C1EED">
          <w:pPr>
            <w:pStyle w:val="TOC2"/>
            <w:rPr>
              <w:del w:id="89" w:author="Swapnil Ramesh Wadkar (India &amp; ME - MFG)" w:date="2017-01-18T16:15:00Z"/>
              <w:rFonts w:eastAsiaTheme="minorEastAsia"/>
              <w:noProof/>
              <w:color w:val="auto"/>
            </w:rPr>
          </w:pPr>
          <w:del w:id="90" w:author="Swapnil Ramesh Wadkar (India &amp; ME - MFG)" w:date="2017-01-18T16:15:00Z">
            <w:r w:rsidRPr="00C50CAB" w:rsidDel="00C50CAB">
              <w:rPr>
                <w:rStyle w:val="Hyperlink"/>
                <w:noProof/>
                <w:rPrChange w:id="91" w:author="Swapnil Ramesh Wadkar (India &amp; ME - MFG)" w:date="2017-01-18T16:15:00Z">
                  <w:rPr>
                    <w:rStyle w:val="Hyperlink"/>
                    <w:noProof/>
                  </w:rPr>
                </w:rPrChange>
              </w:rPr>
              <w:delText>3.</w:delText>
            </w:r>
            <w:r w:rsidDel="00C50CAB">
              <w:rPr>
                <w:rFonts w:eastAsiaTheme="minorEastAsia"/>
                <w:noProof/>
                <w:color w:val="auto"/>
              </w:rPr>
              <w:tab/>
            </w:r>
            <w:r w:rsidRPr="00C50CAB" w:rsidDel="00C50CAB">
              <w:rPr>
                <w:rStyle w:val="Hyperlink"/>
                <w:noProof/>
                <w:rPrChange w:id="92" w:author="Swapnil Ramesh Wadkar (India &amp; ME - MFG)" w:date="2017-01-18T16:15:00Z">
                  <w:rPr>
                    <w:rStyle w:val="Hyperlink"/>
                    <w:noProof/>
                  </w:rPr>
                </w:rPrChange>
              </w:rPr>
              <w:delText>downloading and configuring Azure AD Connect</w:delText>
            </w:r>
            <w:r w:rsidDel="00C50CAB">
              <w:rPr>
                <w:noProof/>
                <w:webHidden/>
              </w:rPr>
              <w:tab/>
              <w:delText>7</w:delText>
            </w:r>
          </w:del>
        </w:p>
        <w:p w:rsidR="006C1EED" w:rsidDel="00C50CAB" w:rsidRDefault="006C1EED">
          <w:pPr>
            <w:pStyle w:val="TOC2"/>
            <w:rPr>
              <w:del w:id="93" w:author="Swapnil Ramesh Wadkar (India &amp; ME - MFG)" w:date="2017-01-18T16:15:00Z"/>
              <w:rFonts w:eastAsiaTheme="minorEastAsia"/>
              <w:noProof/>
              <w:color w:val="auto"/>
            </w:rPr>
          </w:pPr>
          <w:del w:id="94" w:author="Swapnil Ramesh Wadkar (India &amp; ME - MFG)" w:date="2017-01-18T16:15:00Z">
            <w:r w:rsidRPr="00C50CAB" w:rsidDel="00C50CAB">
              <w:rPr>
                <w:rStyle w:val="Hyperlink"/>
                <w:noProof/>
                <w:rPrChange w:id="95" w:author="Swapnil Ramesh Wadkar (India &amp; ME - MFG)" w:date="2017-01-18T16:15:00Z">
                  <w:rPr>
                    <w:rStyle w:val="Hyperlink"/>
                    <w:noProof/>
                  </w:rPr>
                </w:rPrChange>
              </w:rPr>
              <w:delText>4.</w:delText>
            </w:r>
            <w:r w:rsidDel="00C50CAB">
              <w:rPr>
                <w:rFonts w:eastAsiaTheme="minorEastAsia"/>
                <w:noProof/>
                <w:color w:val="auto"/>
              </w:rPr>
              <w:tab/>
            </w:r>
            <w:r w:rsidRPr="00C50CAB" w:rsidDel="00C50CAB">
              <w:rPr>
                <w:rStyle w:val="Hyperlink"/>
                <w:noProof/>
                <w:rPrChange w:id="96" w:author="Swapnil Ramesh Wadkar (India &amp; ME - MFG)" w:date="2017-01-18T16:15:00Z">
                  <w:rPr>
                    <w:rStyle w:val="Hyperlink"/>
                    <w:noProof/>
                  </w:rPr>
                </w:rPrChange>
              </w:rPr>
              <w:delText>azure ad connect upgrade</w:delText>
            </w:r>
            <w:r w:rsidDel="00C50CAB">
              <w:rPr>
                <w:noProof/>
                <w:webHidden/>
              </w:rPr>
              <w:tab/>
              <w:delText>7</w:delText>
            </w:r>
          </w:del>
        </w:p>
        <w:p w:rsidR="006C1EED" w:rsidDel="00C50CAB" w:rsidRDefault="006C1EED" w:rsidP="006C1EED">
          <w:pPr>
            <w:pStyle w:val="TOC1"/>
            <w:rPr>
              <w:del w:id="97" w:author="Swapnil Ramesh Wadkar (India &amp; ME - MFG)" w:date="2017-01-18T16:15:00Z"/>
              <w:rFonts w:eastAsiaTheme="minorEastAsia"/>
              <w:noProof/>
              <w:color w:val="auto"/>
            </w:rPr>
          </w:pPr>
          <w:del w:id="98" w:author="Swapnil Ramesh Wadkar (India &amp; ME - MFG)" w:date="2017-01-18T16:15:00Z">
            <w:r w:rsidRPr="00C50CAB" w:rsidDel="00C50CAB">
              <w:rPr>
                <w:rStyle w:val="Hyperlink"/>
                <w:noProof/>
                <w:rPrChange w:id="99" w:author="Swapnil Ramesh Wadkar (India &amp; ME - MFG)" w:date="2017-01-18T16:15:00Z">
                  <w:rPr>
                    <w:rStyle w:val="Hyperlink"/>
                    <w:noProof/>
                  </w:rPr>
                </w:rPrChange>
              </w:rPr>
              <w:delText>Let’s get started:</w:delText>
            </w:r>
            <w:r w:rsidDel="00C50CAB">
              <w:rPr>
                <w:noProof/>
                <w:webHidden/>
              </w:rPr>
              <w:tab/>
              <w:delText>8</w:delText>
            </w:r>
          </w:del>
        </w:p>
        <w:p w:rsidR="006C1EED" w:rsidDel="00C50CAB" w:rsidRDefault="006C1EED">
          <w:pPr>
            <w:pStyle w:val="TOC2"/>
            <w:rPr>
              <w:del w:id="100" w:author="Swapnil Ramesh Wadkar (India &amp; ME - MFG)" w:date="2017-01-18T16:15:00Z"/>
              <w:rFonts w:eastAsiaTheme="minorEastAsia"/>
              <w:noProof/>
              <w:color w:val="auto"/>
            </w:rPr>
          </w:pPr>
          <w:del w:id="101" w:author="Swapnil Ramesh Wadkar (India &amp; ME - MFG)" w:date="2017-01-18T16:15:00Z">
            <w:r w:rsidRPr="00C50CAB" w:rsidDel="00C50CAB">
              <w:rPr>
                <w:rStyle w:val="Hyperlink"/>
                <w:noProof/>
                <w:rPrChange w:id="102" w:author="Swapnil Ramesh Wadkar (India &amp; ME - MFG)" w:date="2017-01-18T16:15:00Z">
                  <w:rPr>
                    <w:rStyle w:val="Hyperlink"/>
                    <w:noProof/>
                  </w:rPr>
                </w:rPrChange>
              </w:rPr>
              <w:delText>Creation of the Directory in the portal</w:delText>
            </w:r>
            <w:r w:rsidDel="00C50CAB">
              <w:rPr>
                <w:noProof/>
                <w:webHidden/>
              </w:rPr>
              <w:tab/>
              <w:delText>8</w:delText>
            </w:r>
          </w:del>
        </w:p>
        <w:p w:rsidR="006C1EED" w:rsidDel="00C50CAB" w:rsidRDefault="006C1EED">
          <w:pPr>
            <w:pStyle w:val="TOC2"/>
            <w:rPr>
              <w:del w:id="103" w:author="Swapnil Ramesh Wadkar (India &amp; ME - MFG)" w:date="2017-01-18T16:15:00Z"/>
              <w:rFonts w:eastAsiaTheme="minorEastAsia"/>
              <w:noProof/>
              <w:color w:val="auto"/>
            </w:rPr>
          </w:pPr>
          <w:del w:id="104" w:author="Swapnil Ramesh Wadkar (India &amp; ME - MFG)" w:date="2017-01-18T16:15:00Z">
            <w:r w:rsidRPr="00C50CAB" w:rsidDel="00C50CAB">
              <w:rPr>
                <w:rStyle w:val="Hyperlink"/>
                <w:noProof/>
                <w:rPrChange w:id="105" w:author="Swapnil Ramesh Wadkar (India &amp; ME - MFG)" w:date="2017-01-18T16:15:00Z">
                  <w:rPr>
                    <w:rStyle w:val="Hyperlink"/>
                    <w:noProof/>
                  </w:rPr>
                </w:rPrChange>
              </w:rPr>
              <w:delText>Creation of sync account</w:delText>
            </w:r>
            <w:r w:rsidDel="00C50CAB">
              <w:rPr>
                <w:noProof/>
                <w:webHidden/>
              </w:rPr>
              <w:tab/>
              <w:delText>16</w:delText>
            </w:r>
          </w:del>
        </w:p>
        <w:p w:rsidR="006C1EED" w:rsidDel="00C50CAB" w:rsidRDefault="006C1EED">
          <w:pPr>
            <w:pStyle w:val="TOC2"/>
            <w:rPr>
              <w:del w:id="106" w:author="Swapnil Ramesh Wadkar (India &amp; ME - MFG)" w:date="2017-01-18T16:15:00Z"/>
              <w:rFonts w:eastAsiaTheme="minorEastAsia"/>
              <w:noProof/>
              <w:color w:val="auto"/>
            </w:rPr>
          </w:pPr>
          <w:del w:id="107" w:author="Swapnil Ramesh Wadkar (India &amp; ME - MFG)" w:date="2017-01-18T16:15:00Z">
            <w:r w:rsidRPr="00C50CAB" w:rsidDel="00C50CAB">
              <w:rPr>
                <w:rStyle w:val="Hyperlink"/>
                <w:noProof/>
                <w:rPrChange w:id="108" w:author="Swapnil Ramesh Wadkar (India &amp; ME - MFG)" w:date="2017-01-18T16:15:00Z">
                  <w:rPr>
                    <w:rStyle w:val="Hyperlink"/>
                    <w:noProof/>
                  </w:rPr>
                </w:rPrChange>
              </w:rPr>
              <w:delText>Downloading and configuring Ad connect</w:delText>
            </w:r>
            <w:r w:rsidDel="00C50CAB">
              <w:rPr>
                <w:noProof/>
                <w:webHidden/>
              </w:rPr>
              <w:tab/>
              <w:delText>20</w:delText>
            </w:r>
          </w:del>
        </w:p>
        <w:p w:rsidR="006C1EED" w:rsidDel="00C50CAB" w:rsidRDefault="006C1EED" w:rsidP="006C1EED">
          <w:pPr>
            <w:pStyle w:val="TOC1"/>
            <w:rPr>
              <w:del w:id="109" w:author="Swapnil Ramesh Wadkar (India &amp; ME - MFG)" w:date="2017-01-18T16:15:00Z"/>
              <w:rFonts w:eastAsiaTheme="minorEastAsia"/>
              <w:noProof/>
              <w:color w:val="auto"/>
            </w:rPr>
          </w:pPr>
          <w:del w:id="110" w:author="Swapnil Ramesh Wadkar (India &amp; ME - MFG)" w:date="2017-01-18T16:15:00Z">
            <w:r w:rsidRPr="00C50CAB" w:rsidDel="00C50CAB">
              <w:rPr>
                <w:rStyle w:val="Hyperlink"/>
                <w:noProof/>
                <w:rPrChange w:id="111" w:author="Swapnil Ramesh Wadkar (India &amp; ME - MFG)" w:date="2017-01-18T16:15:00Z">
                  <w:rPr>
                    <w:rStyle w:val="Hyperlink"/>
                    <w:noProof/>
                  </w:rPr>
                </w:rPrChange>
              </w:rPr>
              <w:delText>Powershell Commands:</w:delText>
            </w:r>
            <w:r w:rsidDel="00C50CAB">
              <w:rPr>
                <w:noProof/>
                <w:webHidden/>
              </w:rPr>
              <w:tab/>
              <w:delText>44</w:delText>
            </w:r>
          </w:del>
        </w:p>
        <w:p w:rsidR="006C1EED" w:rsidDel="00C50CAB" w:rsidRDefault="006C1EED" w:rsidP="006C1EED">
          <w:pPr>
            <w:pStyle w:val="TOC1"/>
            <w:rPr>
              <w:del w:id="112" w:author="Swapnil Ramesh Wadkar (India &amp; ME - MFG)" w:date="2017-01-18T16:15:00Z"/>
              <w:rFonts w:eastAsiaTheme="minorEastAsia"/>
              <w:noProof/>
              <w:color w:val="auto"/>
            </w:rPr>
          </w:pPr>
          <w:del w:id="113" w:author="Swapnil Ramesh Wadkar (India &amp; ME - MFG)" w:date="2017-01-18T16:15:00Z">
            <w:r w:rsidRPr="00C50CAB" w:rsidDel="00C50CAB">
              <w:rPr>
                <w:rStyle w:val="Hyperlink"/>
                <w:noProof/>
                <w:rPrChange w:id="114" w:author="Swapnil Ramesh Wadkar (India &amp; ME - MFG)" w:date="2017-01-18T16:15:00Z">
                  <w:rPr>
                    <w:rStyle w:val="Hyperlink"/>
                    <w:noProof/>
                  </w:rPr>
                </w:rPrChange>
              </w:rPr>
              <w:delText>Azure AD connect Upgarde</w:delText>
            </w:r>
            <w:r w:rsidDel="00C50CAB">
              <w:rPr>
                <w:noProof/>
                <w:webHidden/>
              </w:rPr>
              <w:tab/>
              <w:delText>45</w:delText>
            </w:r>
          </w:del>
        </w:p>
        <w:p w:rsidR="006C1EED" w:rsidDel="00C50CAB" w:rsidRDefault="006C1EED" w:rsidP="006C1EED">
          <w:pPr>
            <w:pStyle w:val="TOC1"/>
            <w:rPr>
              <w:del w:id="115" w:author="Swapnil Ramesh Wadkar (India &amp; ME - MFG)" w:date="2017-01-18T16:15:00Z"/>
              <w:rFonts w:eastAsiaTheme="minorEastAsia"/>
              <w:noProof/>
              <w:color w:val="auto"/>
            </w:rPr>
          </w:pPr>
          <w:del w:id="116" w:author="Swapnil Ramesh Wadkar (India &amp; ME - MFG)" w:date="2017-01-18T16:15:00Z">
            <w:r w:rsidRPr="00C50CAB" w:rsidDel="00C50CAB">
              <w:rPr>
                <w:rStyle w:val="Hyperlink"/>
                <w:noProof/>
                <w:rPrChange w:id="117" w:author="Swapnil Ramesh Wadkar (India &amp; ME - MFG)" w:date="2017-01-18T16:15:00Z">
                  <w:rPr>
                    <w:rStyle w:val="Hyperlink"/>
                    <w:noProof/>
                  </w:rPr>
                </w:rPrChange>
              </w:rPr>
              <w:delText>References</w:delText>
            </w:r>
            <w:r w:rsidDel="00C50CAB">
              <w:rPr>
                <w:noProof/>
                <w:webHidden/>
              </w:rPr>
              <w:tab/>
              <w:delText>59</w:delText>
            </w:r>
          </w:del>
        </w:p>
        <w:p w:rsidR="00F66579" w:rsidRDefault="00F66579">
          <w:r>
            <w:rPr>
              <w:b/>
              <w:bCs/>
              <w:noProof/>
            </w:rPr>
            <w:fldChar w:fldCharType="end"/>
          </w:r>
        </w:p>
      </w:sdtContent>
    </w:sdt>
    <w:p w:rsidR="00F66579" w:rsidRDefault="00F66579">
      <w:r>
        <w:br w:type="page"/>
      </w:r>
    </w:p>
    <w:p w:rsidR="005F14B5" w:rsidRDefault="005F14B5" w:rsidP="005F14B5">
      <w:pPr>
        <w:rPr>
          <w:noProof/>
        </w:rPr>
      </w:pPr>
      <w:r>
        <w:lastRenderedPageBreak/>
        <w:fldChar w:fldCharType="begin"/>
      </w:r>
      <w:r>
        <w:instrText xml:space="preserve"> INDEX \c "1" \z "1033" </w:instrText>
      </w:r>
      <w:r>
        <w:fldChar w:fldCharType="separate"/>
      </w:r>
    </w:p>
    <w:p w:rsidR="005F14B5" w:rsidRDefault="005F14B5" w:rsidP="005F14B5">
      <w:pPr>
        <w:rPr>
          <w:noProof/>
        </w:rPr>
        <w:sectPr w:rsidR="005F14B5" w:rsidSect="00BA6963">
          <w:footerReference w:type="default" r:id="rId9"/>
          <w:type w:val="continuous"/>
          <w:pgSz w:w="11906" w:h="16838" w:code="9"/>
          <w:pgMar w:top="720" w:right="720" w:bottom="720" w:left="720" w:header="720" w:footer="720" w:gutter="0"/>
          <w:cols w:space="720"/>
          <w:titlePg/>
          <w:docGrid w:linePitch="360"/>
          <w:sectPrChange w:id="118" w:author="Swapnil Ramesh Wadkar (India &amp; ME - MFG)" w:date="2016-12-12T12:46:00Z">
            <w:sectPr w:rsidR="005F14B5" w:rsidSect="00BA6963">
              <w:pgSz w:w="12240" w:h="15840" w:code="0"/>
              <w:pgMar w:top="1728" w:right="1800" w:bottom="1440" w:left="1800" w:header="720" w:footer="720" w:gutter="0"/>
            </w:sectPr>
          </w:sectPrChange>
        </w:sectPr>
      </w:pPr>
    </w:p>
    <w:p w:rsidR="005F14B5" w:rsidRDefault="005F14B5" w:rsidP="005F14B5">
      <w:r>
        <w:lastRenderedPageBreak/>
        <w:fldChar w:fldCharType="end"/>
      </w:r>
    </w:p>
    <w:p w:rsidR="00C6554A" w:rsidRPr="00E75766" w:rsidRDefault="00AB2BBF" w:rsidP="00C6554A">
      <w:pPr>
        <w:pStyle w:val="Heading1"/>
        <w:rPr>
          <w:rFonts w:asciiTheme="minorHAnsi" w:hAnsiTheme="minorHAnsi"/>
        </w:rPr>
      </w:pPr>
      <w:bookmarkStart w:id="119" w:name="_Toc472519476"/>
      <w:r w:rsidRPr="00E75766">
        <w:rPr>
          <w:rFonts w:asciiTheme="minorHAnsi" w:hAnsiTheme="minorHAnsi"/>
        </w:rPr>
        <w:t>What is Azure Active Directory?</w:t>
      </w:r>
      <w:bookmarkEnd w:id="119"/>
      <w:r w:rsidR="005F14B5">
        <w:rPr>
          <w:rFonts w:asciiTheme="minorHAnsi" w:hAnsiTheme="minorHAnsi"/>
        </w:rPr>
        <w:fldChar w:fldCharType="begin"/>
      </w:r>
      <w:r w:rsidR="005F14B5">
        <w:instrText xml:space="preserve"> XE "</w:instrText>
      </w:r>
      <w:r w:rsidR="005F14B5" w:rsidRPr="00205F7A">
        <w:rPr>
          <w:rFonts w:asciiTheme="minorHAnsi" w:hAnsiTheme="minorHAnsi"/>
        </w:rPr>
        <w:instrText>What is Azure Active Directory?</w:instrText>
      </w:r>
      <w:r w:rsidR="005F14B5">
        <w:instrText xml:space="preserve">" </w:instrText>
      </w:r>
      <w:r w:rsidR="005F14B5">
        <w:rPr>
          <w:rFonts w:asciiTheme="minorHAnsi" w:hAnsiTheme="minorHAnsi"/>
        </w:rPr>
        <w:fldChar w:fldCharType="end"/>
      </w:r>
    </w:p>
    <w:p w:rsidR="00C6554A" w:rsidRPr="00E75766" w:rsidRDefault="00AB2BBF" w:rsidP="00AB2BBF">
      <w:pPr>
        <w:pStyle w:val="ListBullet"/>
        <w:numPr>
          <w:ilvl w:val="0"/>
          <w:numId w:val="0"/>
        </w:numPr>
        <w:ind w:left="720"/>
      </w:pPr>
      <w:r w:rsidRPr="00E75766">
        <w:t xml:space="preserve">Azure Active Directory (Azure AD) is Microsoft’s multi-tenant cloud based directory </w:t>
      </w:r>
      <w:r w:rsidR="00306429" w:rsidRPr="00E75766">
        <w:t>and identity management service.</w:t>
      </w:r>
    </w:p>
    <w:p w:rsidR="00AB2BBF" w:rsidRPr="00E75766" w:rsidRDefault="00AB2BBF" w:rsidP="00AB2BBF">
      <w:pPr>
        <w:pStyle w:val="ListBullet"/>
        <w:numPr>
          <w:ilvl w:val="0"/>
          <w:numId w:val="0"/>
        </w:numPr>
        <w:ind w:left="720"/>
      </w:pPr>
      <w:r w:rsidRPr="00E75766">
        <w:t>For application developers, Azure AD lets you focus on building your application by making it fast and simple to integrate with a world class identity management solution used by millions of organizations around the world.</w:t>
      </w:r>
    </w:p>
    <w:p w:rsidR="00AB2BBF" w:rsidRPr="00E75766" w:rsidRDefault="00AB2BBF" w:rsidP="00AB2BBF">
      <w:pPr>
        <w:pStyle w:val="ListBullet"/>
        <w:numPr>
          <w:ilvl w:val="0"/>
          <w:numId w:val="0"/>
        </w:numPr>
        <w:ind w:left="720"/>
      </w:pPr>
      <w:r w:rsidRPr="00E75766">
        <w:t>Azure AD also includes a full suite of identity management capabilities including multi-factor authentication, device registration, self-service password management, self-service group management, privileged account management, role based access control, application usage monitoring, rich auditing and security monitoring and alerting. These capabilities can help secure cloud based applications, streamline IT processes, cut costs and help ensure that corporate compliance goals are met.</w:t>
      </w:r>
    </w:p>
    <w:p w:rsidR="007D596E" w:rsidRPr="00E75766" w:rsidRDefault="007D596E" w:rsidP="00AB2BBF">
      <w:pPr>
        <w:pStyle w:val="ListBullet"/>
        <w:numPr>
          <w:ilvl w:val="0"/>
          <w:numId w:val="0"/>
        </w:numPr>
        <w:ind w:left="720"/>
      </w:pPr>
      <w:r w:rsidRPr="00E75766">
        <w:t xml:space="preserve">Additionally, with </w:t>
      </w:r>
      <w:r w:rsidR="00306429" w:rsidRPr="00E75766">
        <w:t>some simple steps</w:t>
      </w:r>
      <w:r w:rsidRPr="00E75766">
        <w:t>, Azure AD can be integrated with an existing Windows Server Active Directory, giving organizations the ability to leverage their existing on-premises identity investments to manage access to cloud based SaaS applications</w:t>
      </w:r>
      <w:r w:rsidR="00306429" w:rsidRPr="00E75766">
        <w:t xml:space="preserve">. </w:t>
      </w:r>
      <w:r w:rsidR="00306429" w:rsidRPr="00E75766">
        <w:rPr>
          <w:b/>
          <w:i/>
        </w:rPr>
        <w:t>[Source: Microsoft]</w:t>
      </w:r>
    </w:p>
    <w:p w:rsidR="007D596E" w:rsidRPr="00E75766" w:rsidRDefault="007D596E" w:rsidP="00AB2BBF">
      <w:pPr>
        <w:pStyle w:val="ListBullet"/>
        <w:numPr>
          <w:ilvl w:val="0"/>
          <w:numId w:val="0"/>
        </w:numPr>
        <w:ind w:left="720"/>
      </w:pPr>
    </w:p>
    <w:p w:rsidR="00306429" w:rsidRPr="00E75766" w:rsidRDefault="007D596E" w:rsidP="00306429">
      <w:pPr>
        <w:pStyle w:val="ListBullet"/>
        <w:keepNext/>
        <w:numPr>
          <w:ilvl w:val="0"/>
          <w:numId w:val="0"/>
        </w:numPr>
        <w:ind w:left="720"/>
      </w:pPr>
      <w:r w:rsidRPr="00E75766">
        <w:rPr>
          <w:noProof/>
        </w:rPr>
        <w:drawing>
          <wp:inline distT="0" distB="0" distL="0" distR="0">
            <wp:extent cx="5486400" cy="2282776"/>
            <wp:effectExtent l="0" t="0" r="0" b="3810"/>
            <wp:docPr id="2" name="Picture 2" descr="Azure AD Connect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AD Connect Stac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282776"/>
                    </a:xfrm>
                    <a:prstGeom prst="rect">
                      <a:avLst/>
                    </a:prstGeom>
                    <a:noFill/>
                    <a:ln>
                      <a:noFill/>
                    </a:ln>
                  </pic:spPr>
                </pic:pic>
              </a:graphicData>
            </a:graphic>
          </wp:inline>
        </w:drawing>
      </w:r>
    </w:p>
    <w:p w:rsidR="007D596E" w:rsidRPr="00E75766" w:rsidRDefault="00306429" w:rsidP="00306429">
      <w:pPr>
        <w:pStyle w:val="Caption"/>
        <w:jc w:val="center"/>
      </w:pPr>
      <w:bookmarkStart w:id="120" w:name="_Toc469303317"/>
      <w:r w:rsidRPr="00E75766">
        <w:t xml:space="preserve">Figure </w:t>
      </w:r>
      <w:r w:rsidR="00B70090">
        <w:fldChar w:fldCharType="begin"/>
      </w:r>
      <w:r w:rsidR="00B70090">
        <w:instrText xml:space="preserve"> SEQ Figure \* ARABIC </w:instrText>
      </w:r>
      <w:r w:rsidR="00B70090">
        <w:fldChar w:fldCharType="separate"/>
      </w:r>
      <w:r w:rsidR="006C1EED">
        <w:rPr>
          <w:noProof/>
        </w:rPr>
        <w:t>1</w:t>
      </w:r>
      <w:r w:rsidR="00B70090">
        <w:rPr>
          <w:noProof/>
        </w:rPr>
        <w:fldChar w:fldCharType="end"/>
      </w:r>
      <w:r w:rsidRPr="00E75766">
        <w:t xml:space="preserve"> Azure AD architecture</w:t>
      </w:r>
      <w:bookmarkEnd w:id="120"/>
    </w:p>
    <w:p w:rsidR="00BB562E" w:rsidRPr="00E75766" w:rsidRDefault="00BB562E" w:rsidP="00AB2BBF"/>
    <w:p w:rsidR="007D596E" w:rsidRPr="00E75766" w:rsidRDefault="007D596E">
      <w:r w:rsidRPr="00E75766">
        <w:br w:type="page"/>
      </w:r>
    </w:p>
    <w:p w:rsidR="007D596E" w:rsidRPr="00E75766" w:rsidRDefault="00306429" w:rsidP="007D596E">
      <w:pPr>
        <w:pStyle w:val="Heading1"/>
        <w:rPr>
          <w:rFonts w:asciiTheme="minorHAnsi" w:hAnsiTheme="minorHAnsi"/>
        </w:rPr>
      </w:pPr>
      <w:bookmarkStart w:id="121" w:name="_Toc472519477"/>
      <w:r w:rsidRPr="00E75766">
        <w:rPr>
          <w:rFonts w:asciiTheme="minorHAnsi" w:hAnsiTheme="minorHAnsi"/>
        </w:rPr>
        <w:lastRenderedPageBreak/>
        <w:t>Benefits of Azure AD:</w:t>
      </w:r>
      <w:bookmarkEnd w:id="121"/>
      <w:r w:rsidR="005F14B5">
        <w:rPr>
          <w:rFonts w:asciiTheme="minorHAnsi" w:hAnsiTheme="minorHAnsi"/>
        </w:rPr>
        <w:fldChar w:fldCharType="begin"/>
      </w:r>
      <w:r w:rsidR="005F14B5">
        <w:instrText xml:space="preserve"> XE "</w:instrText>
      </w:r>
      <w:r w:rsidR="005F14B5" w:rsidRPr="002217D1">
        <w:rPr>
          <w:rFonts w:asciiTheme="minorHAnsi" w:hAnsiTheme="minorHAnsi"/>
        </w:rPr>
        <w:instrText>Benefits of Azure AD</w:instrText>
      </w:r>
      <w:r w:rsidR="005F14B5" w:rsidRPr="002217D1">
        <w:instrText>\</w:instrText>
      </w:r>
      <w:r w:rsidR="005F14B5" w:rsidRPr="002217D1">
        <w:rPr>
          <w:rFonts w:asciiTheme="minorHAnsi" w:hAnsiTheme="minorHAnsi"/>
        </w:rPr>
        <w:instrText>:</w:instrText>
      </w:r>
      <w:r w:rsidR="005F14B5">
        <w:instrText xml:space="preserve">" </w:instrText>
      </w:r>
      <w:r w:rsidR="005F14B5">
        <w:rPr>
          <w:rFonts w:asciiTheme="minorHAnsi" w:hAnsiTheme="minorHAnsi"/>
        </w:rPr>
        <w:fldChar w:fldCharType="end"/>
      </w:r>
    </w:p>
    <w:p w:rsidR="007D596E" w:rsidRPr="00E75766" w:rsidRDefault="007D596E" w:rsidP="007D596E">
      <w:pPr>
        <w:shd w:val="clear" w:color="auto" w:fill="FFFFFF"/>
        <w:spacing w:before="100" w:beforeAutospacing="1" w:after="100" w:afterAutospacing="1" w:line="240" w:lineRule="auto"/>
      </w:pPr>
      <w:r w:rsidRPr="00E75766">
        <w:t>Your organization can use Azure AD to improve employee productivity, streamline IT processes, improve security and cut costs in many ways:</w:t>
      </w:r>
    </w:p>
    <w:p w:rsidR="007D596E" w:rsidRPr="00E75766" w:rsidRDefault="007D596E" w:rsidP="007D596E">
      <w:pPr>
        <w:numPr>
          <w:ilvl w:val="0"/>
          <w:numId w:val="16"/>
        </w:numPr>
        <w:shd w:val="clear" w:color="auto" w:fill="FFFFFF"/>
        <w:spacing w:before="60" w:after="0" w:line="240" w:lineRule="auto"/>
        <w:ind w:left="270"/>
      </w:pPr>
      <w:r w:rsidRPr="00E75766">
        <w:t>Quickly adopt cloud services, providing employees and partners with an easy single-sign on experience powered by Azure AD’s fully automated SaaS app access management and provisioning services capabilities.</w:t>
      </w:r>
    </w:p>
    <w:p w:rsidR="007D596E" w:rsidRPr="00E75766" w:rsidRDefault="007D596E" w:rsidP="007D596E">
      <w:pPr>
        <w:numPr>
          <w:ilvl w:val="0"/>
          <w:numId w:val="16"/>
        </w:numPr>
        <w:shd w:val="clear" w:color="auto" w:fill="FFFFFF"/>
        <w:spacing w:before="60" w:after="0" w:line="240" w:lineRule="auto"/>
        <w:ind w:left="270"/>
      </w:pPr>
      <w:r w:rsidRPr="00E75766">
        <w:t>Empower employees with access to world class cloud apps and self-service capabilities from wherever they need to work on the devices they love to use.</w:t>
      </w:r>
    </w:p>
    <w:p w:rsidR="007D596E" w:rsidRPr="00E75766" w:rsidRDefault="007D596E" w:rsidP="007D596E">
      <w:pPr>
        <w:numPr>
          <w:ilvl w:val="0"/>
          <w:numId w:val="16"/>
        </w:numPr>
        <w:shd w:val="clear" w:color="auto" w:fill="FFFFFF"/>
        <w:spacing w:before="60" w:after="0" w:line="240" w:lineRule="auto"/>
        <w:ind w:left="270"/>
      </w:pPr>
      <w:r w:rsidRPr="00E75766">
        <w:t>Easily and securely manage employee and vendor access to your corporate social media accounts.</w:t>
      </w:r>
    </w:p>
    <w:p w:rsidR="007D596E" w:rsidRPr="00E75766" w:rsidRDefault="007D596E" w:rsidP="007D596E">
      <w:pPr>
        <w:numPr>
          <w:ilvl w:val="0"/>
          <w:numId w:val="16"/>
        </w:numPr>
        <w:shd w:val="clear" w:color="auto" w:fill="FFFFFF"/>
        <w:spacing w:before="60" w:after="0" w:line="240" w:lineRule="auto"/>
        <w:ind w:left="270"/>
      </w:pPr>
      <w:r w:rsidRPr="00E75766">
        <w:t>Improve application security with Azure AD multifactor authentication and conditional access.</w:t>
      </w:r>
    </w:p>
    <w:p w:rsidR="007D596E" w:rsidRPr="00E75766" w:rsidRDefault="007D596E" w:rsidP="007D596E">
      <w:pPr>
        <w:numPr>
          <w:ilvl w:val="0"/>
          <w:numId w:val="16"/>
        </w:numPr>
        <w:shd w:val="clear" w:color="auto" w:fill="FFFFFF"/>
        <w:spacing w:before="60" w:after="0" w:line="240" w:lineRule="auto"/>
        <w:ind w:left="270"/>
      </w:pPr>
      <w:r w:rsidRPr="00E75766">
        <w:t>Implement consistent, self-service application access management, empowering business owners to move quickly while cutting IT costs and overheads.</w:t>
      </w:r>
    </w:p>
    <w:p w:rsidR="007D596E" w:rsidRPr="00E75766" w:rsidRDefault="007D596E" w:rsidP="007D596E">
      <w:pPr>
        <w:numPr>
          <w:ilvl w:val="0"/>
          <w:numId w:val="16"/>
        </w:numPr>
        <w:shd w:val="clear" w:color="auto" w:fill="FFFFFF"/>
        <w:spacing w:before="60" w:after="0" w:line="240" w:lineRule="auto"/>
        <w:ind w:left="270"/>
      </w:pPr>
      <w:r w:rsidRPr="00E75766">
        <w:t>Monitor application usage and protect your business from advanced threats with security reporting and monitoring.</w:t>
      </w:r>
    </w:p>
    <w:p w:rsidR="007D596E" w:rsidRPr="00E75766" w:rsidRDefault="007D596E" w:rsidP="007D596E">
      <w:pPr>
        <w:numPr>
          <w:ilvl w:val="0"/>
          <w:numId w:val="16"/>
        </w:numPr>
        <w:shd w:val="clear" w:color="auto" w:fill="FFFFFF"/>
        <w:spacing w:before="60" w:after="0" w:line="240" w:lineRule="auto"/>
        <w:ind w:left="270"/>
      </w:pPr>
      <w:r w:rsidRPr="00E75766">
        <w:t>Secure mobile (remote) access to on-premises applications.</w:t>
      </w:r>
      <w:r w:rsidR="00306429" w:rsidRPr="00E75766">
        <w:t xml:space="preserve"> </w:t>
      </w:r>
      <w:r w:rsidR="00306429" w:rsidRPr="00E75766">
        <w:rPr>
          <w:b/>
          <w:i/>
        </w:rPr>
        <w:t>[Source: Microsoft]</w:t>
      </w:r>
    </w:p>
    <w:p w:rsidR="007D596E" w:rsidRPr="00E75766" w:rsidRDefault="001F1726" w:rsidP="00E75766">
      <w:pPr>
        <w:pStyle w:val="Heading1"/>
        <w:rPr>
          <w:rFonts w:asciiTheme="minorHAnsi" w:hAnsiTheme="minorHAnsi"/>
        </w:rPr>
      </w:pPr>
      <w:r w:rsidRPr="00E75766">
        <w:rPr>
          <w:rFonts w:asciiTheme="minorHAnsi" w:hAnsiTheme="minorHAnsi"/>
        </w:rPr>
        <w:br w:type="page"/>
      </w:r>
      <w:bookmarkStart w:id="122" w:name="_Toc472519478"/>
      <w:r w:rsidRPr="00E75766">
        <w:rPr>
          <w:rFonts w:asciiTheme="minorHAnsi" w:hAnsiTheme="minorHAnsi"/>
        </w:rPr>
        <w:lastRenderedPageBreak/>
        <w:t>How Azure AD connect works?</w:t>
      </w:r>
      <w:bookmarkEnd w:id="122"/>
      <w:r w:rsidR="005F14B5">
        <w:rPr>
          <w:rFonts w:asciiTheme="minorHAnsi" w:hAnsiTheme="minorHAnsi"/>
        </w:rPr>
        <w:fldChar w:fldCharType="begin"/>
      </w:r>
      <w:r w:rsidR="005F14B5">
        <w:instrText xml:space="preserve"> XE "</w:instrText>
      </w:r>
      <w:r w:rsidR="005F14B5" w:rsidRPr="00061EB8">
        <w:rPr>
          <w:rFonts w:asciiTheme="minorHAnsi" w:hAnsiTheme="minorHAnsi"/>
        </w:rPr>
        <w:instrText>How Azure AD connect works?</w:instrText>
      </w:r>
      <w:r w:rsidR="005F14B5">
        <w:instrText xml:space="preserve">" </w:instrText>
      </w:r>
      <w:r w:rsidR="005F14B5">
        <w:rPr>
          <w:rFonts w:asciiTheme="minorHAnsi" w:hAnsiTheme="minorHAnsi"/>
        </w:rPr>
        <w:fldChar w:fldCharType="end"/>
      </w:r>
    </w:p>
    <w:p w:rsidR="001F47BB" w:rsidRPr="00E75766" w:rsidRDefault="001F1726" w:rsidP="001F1726">
      <w:r w:rsidRPr="00E75766">
        <w:t>Azure Active Directory Connect is made up of three primary components: the synchronization services, the optional Active Directory Federation Services component, and the monitoring component named Azure AD Connect Health.</w:t>
      </w:r>
    </w:p>
    <w:p w:rsidR="001F47BB" w:rsidRPr="00E75766" w:rsidRDefault="001F47BB" w:rsidP="001F1726">
      <w:r w:rsidRPr="00E75766">
        <w:t>DirSync and Azure AD Sync are the older identity synchronization tools which are deprecated now. DirSync were offered for the single forest customers whereas customers with multi-forest and advanced topologies are offered Azure AD Sync. Now these two solutions are replaced by a single solution knows as Azure AD connect which contain DirSync, Azure AD Sync and FIM + Azure AD connector as a Sync Services.</w:t>
      </w:r>
    </w:p>
    <w:p w:rsidR="00AD1062" w:rsidRPr="00E75766" w:rsidRDefault="00AD1062" w:rsidP="001F1726">
      <w:r w:rsidRPr="00E75766">
        <w:t>Additionally, it also contains ADFS and Health monitoring solution which provides easy cloud based approach to gain insights and monitor on premises identity infrastructure which is used to access Office 365 and other Azure AD applications with simple installation of agent on each of on premises identity servers</w:t>
      </w:r>
    </w:p>
    <w:p w:rsidR="001F47BB" w:rsidRPr="00E75766" w:rsidRDefault="001F47BB" w:rsidP="001F47BB">
      <w:pPr>
        <w:keepNext/>
      </w:pPr>
      <w:r w:rsidRPr="00E75766">
        <w:rPr>
          <w:noProof/>
        </w:rPr>
        <w:drawing>
          <wp:inline distT="0" distB="0" distL="0" distR="0">
            <wp:extent cx="5486400" cy="3093700"/>
            <wp:effectExtent l="0" t="0" r="0" b="0"/>
            <wp:docPr id="8" name="Picture 8" descr="Azure AD Connect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D Connect Stac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093700"/>
                    </a:xfrm>
                    <a:prstGeom prst="rect">
                      <a:avLst/>
                    </a:prstGeom>
                    <a:noFill/>
                    <a:ln>
                      <a:noFill/>
                    </a:ln>
                  </pic:spPr>
                </pic:pic>
              </a:graphicData>
            </a:graphic>
          </wp:inline>
        </w:drawing>
      </w:r>
    </w:p>
    <w:p w:rsidR="001F1726" w:rsidRPr="00E75766" w:rsidRDefault="001F47BB" w:rsidP="001F47BB">
      <w:pPr>
        <w:pStyle w:val="Caption"/>
        <w:jc w:val="center"/>
      </w:pPr>
      <w:bookmarkStart w:id="123" w:name="_Toc469303318"/>
      <w:r w:rsidRPr="00E75766">
        <w:t xml:space="preserve">Figure </w:t>
      </w:r>
      <w:r w:rsidR="00B70090">
        <w:fldChar w:fldCharType="begin"/>
      </w:r>
      <w:r w:rsidR="00B70090">
        <w:instrText xml:space="preserve"> SEQ Figure \* ARABIC </w:instrText>
      </w:r>
      <w:r w:rsidR="00B70090">
        <w:fldChar w:fldCharType="separate"/>
      </w:r>
      <w:r w:rsidR="006C1EED">
        <w:rPr>
          <w:noProof/>
        </w:rPr>
        <w:t>2</w:t>
      </w:r>
      <w:r w:rsidR="00B70090">
        <w:rPr>
          <w:noProof/>
        </w:rPr>
        <w:fldChar w:fldCharType="end"/>
      </w:r>
      <w:r w:rsidRPr="00E75766">
        <w:t xml:space="preserve"> Azure AD connect components [source: Microsoft]</w:t>
      </w:r>
      <w:bookmarkEnd w:id="123"/>
    </w:p>
    <w:p w:rsidR="00D045A7" w:rsidRPr="00E75766" w:rsidRDefault="001F47BB" w:rsidP="00E75766">
      <w:pPr>
        <w:pStyle w:val="Heading1"/>
        <w:rPr>
          <w:rFonts w:asciiTheme="minorHAnsi" w:hAnsiTheme="minorHAnsi"/>
        </w:rPr>
      </w:pPr>
      <w:r w:rsidRPr="00E75766">
        <w:rPr>
          <w:rFonts w:asciiTheme="minorHAnsi" w:hAnsiTheme="minorHAnsi"/>
        </w:rPr>
        <w:br w:type="page"/>
      </w:r>
      <w:bookmarkStart w:id="124" w:name="_Toc472519479"/>
      <w:r w:rsidR="00D045A7" w:rsidRPr="00E75766">
        <w:rPr>
          <w:rFonts w:asciiTheme="minorHAnsi" w:hAnsiTheme="minorHAnsi"/>
        </w:rPr>
        <w:lastRenderedPageBreak/>
        <w:t>Steps to perform:</w:t>
      </w:r>
      <w:bookmarkEnd w:id="124"/>
      <w:r w:rsidR="005F14B5">
        <w:rPr>
          <w:rFonts w:asciiTheme="minorHAnsi" w:hAnsiTheme="minorHAnsi"/>
        </w:rPr>
        <w:fldChar w:fldCharType="begin"/>
      </w:r>
      <w:r w:rsidR="005F14B5">
        <w:instrText xml:space="preserve"> XE "</w:instrText>
      </w:r>
      <w:r w:rsidR="005F14B5" w:rsidRPr="00BF668D">
        <w:rPr>
          <w:rFonts w:asciiTheme="minorHAnsi" w:hAnsiTheme="minorHAnsi"/>
        </w:rPr>
        <w:instrText>Steps to perform</w:instrText>
      </w:r>
      <w:r w:rsidR="005F14B5" w:rsidRPr="00BF668D">
        <w:instrText>\</w:instrText>
      </w:r>
      <w:r w:rsidR="005F14B5" w:rsidRPr="00BF668D">
        <w:rPr>
          <w:rFonts w:asciiTheme="minorHAnsi" w:hAnsiTheme="minorHAnsi"/>
        </w:rPr>
        <w:instrText>:</w:instrText>
      </w:r>
      <w:r w:rsidR="005F14B5">
        <w:instrText xml:space="preserve">" </w:instrText>
      </w:r>
      <w:r w:rsidR="005F14B5">
        <w:rPr>
          <w:rFonts w:asciiTheme="minorHAnsi" w:hAnsiTheme="minorHAnsi"/>
        </w:rPr>
        <w:fldChar w:fldCharType="end"/>
      </w:r>
    </w:p>
    <w:p w:rsidR="00D045A7" w:rsidRPr="00E75766" w:rsidRDefault="00D045A7" w:rsidP="00D045A7">
      <w:pPr>
        <w:pStyle w:val="Heading1"/>
        <w:rPr>
          <w:rFonts w:asciiTheme="minorHAnsi" w:hAnsiTheme="minorHAnsi"/>
        </w:rPr>
      </w:pPr>
    </w:p>
    <w:p w:rsidR="00D045A7" w:rsidRPr="00E75766" w:rsidRDefault="00D045A7" w:rsidP="00D045A7">
      <w:r w:rsidRPr="00E75766">
        <w:t>For installation of Azure AD connect, 3 steps are required.</w:t>
      </w:r>
    </w:p>
    <w:p w:rsidR="00FF4155" w:rsidRDefault="00FF4155">
      <w:pPr>
        <w:pStyle w:val="Heading2"/>
        <w:numPr>
          <w:ilvl w:val="1"/>
          <w:numId w:val="16"/>
        </w:numPr>
        <w:pPrChange w:id="125" w:author="Swapnil Ramesh Wadkar (India &amp; ME - MFG)" w:date="2016-12-12T13:03:00Z">
          <w:pPr>
            <w:pStyle w:val="ListParagraph"/>
            <w:numPr>
              <w:ilvl w:val="1"/>
              <w:numId w:val="16"/>
            </w:numPr>
            <w:ind w:left="1440" w:hanging="360"/>
          </w:pPr>
        </w:pPrChange>
      </w:pPr>
      <w:bookmarkStart w:id="126" w:name="_Toc472519480"/>
      <w:r w:rsidRPr="00FF4155">
        <w:t>CREATION OF THE DIRECTORY IN THE PORTAL</w:t>
      </w:r>
      <w:bookmarkEnd w:id="126"/>
      <w:r w:rsidRPr="00FF4155">
        <w:t xml:space="preserve"> </w:t>
      </w:r>
    </w:p>
    <w:p w:rsidR="00FF4155" w:rsidRDefault="00FF4155">
      <w:pPr>
        <w:pStyle w:val="Heading2"/>
        <w:numPr>
          <w:ilvl w:val="1"/>
          <w:numId w:val="16"/>
        </w:numPr>
        <w:pPrChange w:id="127" w:author="Swapnil Ramesh Wadkar (India &amp; ME - MFG)" w:date="2016-12-12T13:02:00Z">
          <w:pPr>
            <w:pStyle w:val="ListParagraph"/>
            <w:numPr>
              <w:ilvl w:val="1"/>
              <w:numId w:val="16"/>
            </w:numPr>
            <w:ind w:left="1440" w:hanging="360"/>
          </w:pPr>
        </w:pPrChange>
      </w:pPr>
      <w:bookmarkStart w:id="128" w:name="_Toc472519481"/>
      <w:r>
        <w:t>creation of sync account</w:t>
      </w:r>
      <w:bookmarkEnd w:id="128"/>
    </w:p>
    <w:p w:rsidR="00FF4155" w:rsidRDefault="00FF4155">
      <w:pPr>
        <w:pStyle w:val="Heading2"/>
        <w:numPr>
          <w:ilvl w:val="1"/>
          <w:numId w:val="16"/>
        </w:numPr>
        <w:pPrChange w:id="129" w:author="Swapnil Ramesh Wadkar (India &amp; ME - MFG)" w:date="2016-12-12T13:02:00Z">
          <w:pPr>
            <w:pStyle w:val="ListParagraph"/>
            <w:numPr>
              <w:ilvl w:val="1"/>
              <w:numId w:val="16"/>
            </w:numPr>
            <w:ind w:left="1440" w:hanging="360"/>
          </w:pPr>
        </w:pPrChange>
      </w:pPr>
      <w:bookmarkStart w:id="130" w:name="_Toc472519482"/>
      <w:r>
        <w:t>downloading and configuring Azure AD Connect</w:t>
      </w:r>
      <w:bookmarkEnd w:id="130"/>
    </w:p>
    <w:p w:rsidR="00FF4155" w:rsidRPr="00FF4155" w:rsidRDefault="00FF4155">
      <w:pPr>
        <w:pStyle w:val="Heading2"/>
        <w:numPr>
          <w:ilvl w:val="1"/>
          <w:numId w:val="16"/>
        </w:numPr>
        <w:pPrChange w:id="131" w:author="Swapnil Ramesh Wadkar (India &amp; ME - MFG)" w:date="2016-12-12T13:03:00Z">
          <w:pPr>
            <w:pStyle w:val="ListParagraph"/>
            <w:numPr>
              <w:ilvl w:val="1"/>
              <w:numId w:val="16"/>
            </w:numPr>
            <w:ind w:left="1440" w:hanging="360"/>
          </w:pPr>
        </w:pPrChange>
      </w:pPr>
      <w:bookmarkStart w:id="132" w:name="_Toc472519483"/>
      <w:r>
        <w:t>azure ad connect upgrade</w:t>
      </w:r>
      <w:bookmarkEnd w:id="132"/>
    </w:p>
    <w:p w:rsidR="00D045A7" w:rsidRPr="00E75766" w:rsidDel="00FF4155" w:rsidRDefault="00D045A7">
      <w:pPr>
        <w:pStyle w:val="ListParagraph"/>
        <w:ind w:left="1440"/>
        <w:rPr>
          <w:del w:id="133" w:author="Swapnil Ramesh Wadkar (India &amp; ME - MFG)" w:date="2016-12-12T13:01:00Z"/>
        </w:rPr>
        <w:pPrChange w:id="134" w:author="Swapnil Ramesh Wadkar (India &amp; ME - MFG)" w:date="2016-12-12T13:01:00Z">
          <w:pPr/>
        </w:pPrChange>
      </w:pPr>
    </w:p>
    <w:p w:rsidR="00D045A7" w:rsidRPr="00E75766" w:rsidRDefault="00D045A7" w:rsidP="00D045A7">
      <w:r w:rsidRPr="00E75766">
        <w:t>We will follow these steps and configure Azure AD connect.</w:t>
      </w:r>
      <w:r w:rsidRPr="00E75766">
        <w:br w:type="page"/>
      </w:r>
    </w:p>
    <w:p w:rsidR="006C1D4A" w:rsidRPr="00E75766" w:rsidRDefault="006C1D4A" w:rsidP="00E75766">
      <w:pPr>
        <w:pStyle w:val="Heading1"/>
        <w:rPr>
          <w:rFonts w:asciiTheme="minorHAnsi" w:hAnsiTheme="minorHAnsi"/>
        </w:rPr>
      </w:pPr>
      <w:bookmarkStart w:id="135" w:name="_Ref469303728"/>
      <w:bookmarkStart w:id="136" w:name="_Toc472519484"/>
      <w:r w:rsidRPr="00E75766">
        <w:rPr>
          <w:rFonts w:asciiTheme="minorHAnsi" w:hAnsiTheme="minorHAnsi"/>
        </w:rPr>
        <w:lastRenderedPageBreak/>
        <w:t>Let’s get started:</w:t>
      </w:r>
      <w:bookmarkEnd w:id="136"/>
      <w:r w:rsidR="005F14B5">
        <w:rPr>
          <w:rFonts w:asciiTheme="minorHAnsi" w:hAnsiTheme="minorHAnsi"/>
        </w:rPr>
        <w:fldChar w:fldCharType="begin"/>
      </w:r>
      <w:r w:rsidR="005F14B5">
        <w:instrText xml:space="preserve"> XE "</w:instrText>
      </w:r>
      <w:r w:rsidR="005F14B5" w:rsidRPr="005F0534">
        <w:rPr>
          <w:rFonts w:asciiTheme="minorHAnsi" w:hAnsiTheme="minorHAnsi"/>
        </w:rPr>
        <w:instrText>Let’s get started</w:instrText>
      </w:r>
      <w:r w:rsidR="005F14B5" w:rsidRPr="005F0534">
        <w:instrText>\</w:instrText>
      </w:r>
      <w:r w:rsidR="005F14B5" w:rsidRPr="005F0534">
        <w:rPr>
          <w:rFonts w:asciiTheme="minorHAnsi" w:hAnsiTheme="minorHAnsi"/>
        </w:rPr>
        <w:instrText>:</w:instrText>
      </w:r>
      <w:r w:rsidR="005F14B5">
        <w:instrText xml:space="preserve">" </w:instrText>
      </w:r>
      <w:r w:rsidR="005F14B5">
        <w:rPr>
          <w:rFonts w:asciiTheme="minorHAnsi" w:hAnsiTheme="minorHAnsi"/>
        </w:rPr>
        <w:fldChar w:fldCharType="end"/>
      </w:r>
    </w:p>
    <w:p w:rsidR="00D045A7" w:rsidRPr="00E75766" w:rsidRDefault="00D045A7" w:rsidP="00E21A3C">
      <w:pPr>
        <w:pStyle w:val="Heading2"/>
        <w:ind w:left="1440"/>
        <w:rPr>
          <w:rFonts w:asciiTheme="minorHAnsi" w:hAnsiTheme="minorHAnsi"/>
        </w:rPr>
      </w:pPr>
      <w:bookmarkStart w:id="137" w:name="_Toc472519485"/>
      <w:r w:rsidRPr="00E75766">
        <w:rPr>
          <w:rFonts w:asciiTheme="minorHAnsi" w:hAnsiTheme="minorHAnsi"/>
        </w:rPr>
        <w:t>Creation of the Directory in the portal</w:t>
      </w:r>
      <w:bookmarkEnd w:id="135"/>
      <w:bookmarkEnd w:id="137"/>
      <w:r w:rsidR="005F14B5">
        <w:rPr>
          <w:rFonts w:asciiTheme="minorHAnsi" w:hAnsiTheme="minorHAnsi"/>
        </w:rPr>
        <w:fldChar w:fldCharType="begin"/>
      </w:r>
      <w:r w:rsidR="005F14B5">
        <w:instrText xml:space="preserve"> XE "</w:instrText>
      </w:r>
      <w:r w:rsidR="005F14B5" w:rsidRPr="000E5736">
        <w:rPr>
          <w:rFonts w:asciiTheme="minorHAnsi" w:hAnsiTheme="minorHAnsi"/>
        </w:rPr>
        <w:instrText>Creation of the Directory in the portal</w:instrText>
      </w:r>
      <w:r w:rsidR="005F14B5">
        <w:instrText xml:space="preserve">" </w:instrText>
      </w:r>
      <w:r w:rsidR="005F14B5">
        <w:rPr>
          <w:rFonts w:asciiTheme="minorHAnsi" w:hAnsiTheme="minorHAnsi"/>
        </w:rPr>
        <w:fldChar w:fldCharType="end"/>
      </w:r>
      <w:r w:rsidRPr="00E75766">
        <w:rPr>
          <w:rFonts w:asciiTheme="minorHAnsi" w:hAnsiTheme="minorHAnsi"/>
        </w:rPr>
        <w:t xml:space="preserve"> </w:t>
      </w:r>
    </w:p>
    <w:p w:rsidR="00D045A7" w:rsidRPr="00E75766" w:rsidRDefault="00D045A7" w:rsidP="00D045A7">
      <w:pPr>
        <w:pStyle w:val="ListParagraph"/>
      </w:pPr>
    </w:p>
    <w:p w:rsidR="007D596E" w:rsidRPr="00E75766" w:rsidRDefault="007D596E" w:rsidP="007D596E"/>
    <w:p w:rsidR="007D596E" w:rsidRPr="00E75766" w:rsidRDefault="007D596E" w:rsidP="00306429">
      <w:pPr>
        <w:spacing w:before="0" w:after="160" w:line="259" w:lineRule="auto"/>
        <w:rPr>
          <w:rStyle w:val="Hyperlink"/>
          <w:rFonts w:cs="Times New Roman"/>
          <w:color w:val="595959" w:themeColor="text1" w:themeTint="A6"/>
          <w:sz w:val="28"/>
          <w:szCs w:val="28"/>
          <w:u w:val="none"/>
        </w:rPr>
      </w:pPr>
      <w:r w:rsidRPr="00E75766">
        <w:rPr>
          <w:rFonts w:cs="Times New Roman"/>
          <w:sz w:val="28"/>
          <w:szCs w:val="28"/>
        </w:rPr>
        <w:t xml:space="preserve">Login to </w:t>
      </w:r>
      <w:hyperlink r:id="rId12" w:history="1">
        <w:r w:rsidRPr="00E75766">
          <w:rPr>
            <w:rStyle w:val="Hyperlink"/>
            <w:rFonts w:cs="Times New Roman"/>
            <w:color w:val="007DEB" w:themeColor="background2" w:themeShade="80"/>
            <w:sz w:val="28"/>
            <w:szCs w:val="28"/>
          </w:rPr>
          <w:t>https://portal.azure.com</w:t>
        </w:r>
      </w:hyperlink>
      <w:r w:rsidRPr="00E75766">
        <w:rPr>
          <w:rStyle w:val="Hyperlink"/>
          <w:rFonts w:cs="Times New Roman"/>
          <w:sz w:val="28"/>
          <w:szCs w:val="28"/>
        </w:rPr>
        <w:t xml:space="preserve"> </w:t>
      </w:r>
    </w:p>
    <w:p w:rsidR="000A06DC" w:rsidRPr="00E75766" w:rsidRDefault="000A06DC" w:rsidP="000A06DC">
      <w:pPr>
        <w:pStyle w:val="ListParagraph"/>
        <w:spacing w:before="0" w:after="160" w:line="259" w:lineRule="auto"/>
        <w:ind w:left="1440"/>
        <w:rPr>
          <w:rStyle w:val="Hyperlink"/>
          <w:rFonts w:cs="Times New Roman"/>
          <w:color w:val="595959" w:themeColor="text1" w:themeTint="A6"/>
          <w:sz w:val="28"/>
          <w:szCs w:val="28"/>
          <w:u w:val="none"/>
        </w:rPr>
      </w:pPr>
    </w:p>
    <w:p w:rsidR="000A06DC" w:rsidRPr="00E75766" w:rsidRDefault="000A06DC"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2752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2752725"/>
                    </a:xfrm>
                    <a:prstGeom prst="rect">
                      <a:avLst/>
                    </a:prstGeom>
                    <a:noFill/>
                    <a:ln>
                      <a:noFill/>
                    </a:ln>
                  </pic:spPr>
                </pic:pic>
              </a:graphicData>
            </a:graphic>
          </wp:inline>
        </w:drawing>
      </w:r>
    </w:p>
    <w:p w:rsidR="007D596E" w:rsidRPr="00E75766" w:rsidRDefault="007D596E" w:rsidP="007D596E">
      <w:pPr>
        <w:pStyle w:val="ListParagraph"/>
        <w:ind w:left="1440"/>
        <w:rPr>
          <w:rFonts w:cs="Times New Roman"/>
          <w:sz w:val="28"/>
          <w:szCs w:val="28"/>
        </w:rPr>
      </w:pPr>
    </w:p>
    <w:p w:rsidR="00D045A7" w:rsidRPr="00E75766" w:rsidRDefault="00D045A7">
      <w:pPr>
        <w:rPr>
          <w:rFonts w:cs="Times New Roman"/>
          <w:sz w:val="28"/>
          <w:szCs w:val="28"/>
        </w:rPr>
      </w:pPr>
      <w:r w:rsidRPr="00E75766">
        <w:rPr>
          <w:rFonts w:cs="Times New Roman"/>
          <w:sz w:val="28"/>
          <w:szCs w:val="28"/>
        </w:rPr>
        <w:br w:type="page"/>
      </w:r>
    </w:p>
    <w:p w:rsidR="000A06DC" w:rsidRPr="00E75766" w:rsidRDefault="000A06DC" w:rsidP="00306429">
      <w:pPr>
        <w:spacing w:before="0" w:after="160" w:line="259" w:lineRule="auto"/>
        <w:rPr>
          <w:rFonts w:cs="Times New Roman"/>
          <w:sz w:val="28"/>
          <w:szCs w:val="28"/>
        </w:rPr>
      </w:pPr>
      <w:r w:rsidRPr="00E75766">
        <w:rPr>
          <w:rFonts w:cs="Times New Roman"/>
          <w:sz w:val="28"/>
          <w:szCs w:val="28"/>
        </w:rPr>
        <w:lastRenderedPageBreak/>
        <w:t>Select the proper</w:t>
      </w:r>
      <w:r w:rsidR="00306429" w:rsidRPr="00E75766">
        <w:rPr>
          <w:rFonts w:cs="Times New Roman"/>
          <w:sz w:val="28"/>
          <w:szCs w:val="28"/>
        </w:rPr>
        <w:t xml:space="preserve"> directory in which your</w:t>
      </w:r>
      <w:r w:rsidRPr="00E75766">
        <w:rPr>
          <w:rFonts w:cs="Times New Roman"/>
          <w:sz w:val="28"/>
          <w:szCs w:val="28"/>
        </w:rPr>
        <w:t xml:space="preserve"> subscription</w:t>
      </w:r>
      <w:r w:rsidR="00306429" w:rsidRPr="00E75766">
        <w:rPr>
          <w:rFonts w:cs="Times New Roman"/>
          <w:sz w:val="28"/>
          <w:szCs w:val="28"/>
        </w:rPr>
        <w:t xml:space="preserve"> resides</w:t>
      </w:r>
      <w:r w:rsidR="00BA41CD">
        <w:rPr>
          <w:rFonts w:cs="Times New Roman"/>
          <w:sz w:val="28"/>
          <w:szCs w:val="28"/>
        </w:rPr>
        <w:t>. Remember,</w:t>
      </w:r>
      <w:r w:rsidR="003376AE">
        <w:rPr>
          <w:rFonts w:cs="Times New Roman"/>
          <w:sz w:val="28"/>
          <w:szCs w:val="28"/>
        </w:rPr>
        <w:t xml:space="preserve"> directory can have many subscription </w:t>
      </w:r>
    </w:p>
    <w:p w:rsidR="000A06DC" w:rsidRPr="00E75766" w:rsidRDefault="000A06DC" w:rsidP="000A06DC">
      <w:pPr>
        <w:spacing w:before="0" w:after="160" w:line="259" w:lineRule="auto"/>
        <w:rPr>
          <w:rFonts w:cs="Times New Roman"/>
          <w:sz w:val="28"/>
          <w:szCs w:val="28"/>
        </w:rPr>
      </w:pPr>
    </w:p>
    <w:p w:rsidR="000A06DC" w:rsidRPr="00E75766" w:rsidRDefault="000A06DC"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2409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2409825"/>
                    </a:xfrm>
                    <a:prstGeom prst="rect">
                      <a:avLst/>
                    </a:prstGeom>
                    <a:noFill/>
                    <a:ln>
                      <a:noFill/>
                    </a:ln>
                  </pic:spPr>
                </pic:pic>
              </a:graphicData>
            </a:graphic>
          </wp:inline>
        </w:drawing>
      </w:r>
    </w:p>
    <w:p w:rsidR="000A06DC" w:rsidRPr="00E75766" w:rsidRDefault="000A06DC">
      <w:pPr>
        <w:rPr>
          <w:rFonts w:cs="Times New Roman"/>
          <w:sz w:val="28"/>
          <w:szCs w:val="28"/>
        </w:rPr>
      </w:pPr>
      <w:r w:rsidRPr="00E75766">
        <w:rPr>
          <w:rFonts w:cs="Times New Roman"/>
          <w:sz w:val="28"/>
          <w:szCs w:val="28"/>
        </w:rPr>
        <w:br w:type="page"/>
      </w:r>
    </w:p>
    <w:p w:rsidR="000A06DC" w:rsidRPr="00E75766" w:rsidRDefault="004E0C19" w:rsidP="000A06DC">
      <w:pPr>
        <w:spacing w:before="0" w:after="160" w:line="259" w:lineRule="auto"/>
        <w:rPr>
          <w:rFonts w:cs="Times New Roman"/>
          <w:sz w:val="28"/>
          <w:szCs w:val="28"/>
        </w:rPr>
      </w:pPr>
      <w:r w:rsidRPr="00E75766">
        <w:rPr>
          <w:rFonts w:cs="Times New Roman"/>
          <w:sz w:val="28"/>
          <w:szCs w:val="28"/>
        </w:rPr>
        <w:lastRenderedPageBreak/>
        <w:t xml:space="preserve">In Azure market place, search for </w:t>
      </w:r>
      <w:r w:rsidR="00ED537D" w:rsidRPr="00E75766">
        <w:rPr>
          <w:rFonts w:cs="Times New Roman"/>
          <w:sz w:val="28"/>
          <w:szCs w:val="28"/>
        </w:rPr>
        <w:t>“</w:t>
      </w:r>
      <w:r w:rsidR="00ED537D" w:rsidRPr="00E75766">
        <w:rPr>
          <w:rFonts w:cs="Times New Roman"/>
          <w:b/>
          <w:sz w:val="28"/>
          <w:szCs w:val="28"/>
        </w:rPr>
        <w:t>Active Directory</w:t>
      </w:r>
      <w:r w:rsidR="00ED537D" w:rsidRPr="00E75766">
        <w:rPr>
          <w:rFonts w:cs="Times New Roman"/>
          <w:sz w:val="28"/>
          <w:szCs w:val="28"/>
        </w:rPr>
        <w:t>”</w:t>
      </w:r>
    </w:p>
    <w:p w:rsidR="000A06DC" w:rsidRPr="00E75766" w:rsidRDefault="000A06DC" w:rsidP="000A06DC">
      <w:pPr>
        <w:spacing w:before="0" w:after="160" w:line="259" w:lineRule="auto"/>
        <w:rPr>
          <w:rFonts w:cs="Times New Roman"/>
          <w:sz w:val="28"/>
          <w:szCs w:val="28"/>
        </w:rPr>
      </w:pPr>
    </w:p>
    <w:p w:rsidR="000A06DC" w:rsidRPr="00E75766" w:rsidRDefault="000A06DC"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981700" cy="3362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1700" cy="3362325"/>
                    </a:xfrm>
                    <a:prstGeom prst="rect">
                      <a:avLst/>
                    </a:prstGeom>
                    <a:noFill/>
                    <a:ln>
                      <a:noFill/>
                    </a:ln>
                  </pic:spPr>
                </pic:pic>
              </a:graphicData>
            </a:graphic>
          </wp:inline>
        </w:drawing>
      </w:r>
    </w:p>
    <w:p w:rsidR="00083856" w:rsidRPr="00E75766" w:rsidRDefault="000A06DC"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96265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2650" cy="3533775"/>
                    </a:xfrm>
                    <a:prstGeom prst="rect">
                      <a:avLst/>
                    </a:prstGeom>
                    <a:noFill/>
                    <a:ln>
                      <a:noFill/>
                    </a:ln>
                  </pic:spPr>
                </pic:pic>
              </a:graphicData>
            </a:graphic>
          </wp:inline>
        </w:drawing>
      </w:r>
    </w:p>
    <w:p w:rsidR="00083856" w:rsidRPr="00E75766" w:rsidRDefault="00083856" w:rsidP="000A06DC">
      <w:pPr>
        <w:spacing w:before="0" w:after="160" w:line="259" w:lineRule="auto"/>
        <w:rPr>
          <w:rFonts w:cs="Times New Roman"/>
          <w:sz w:val="28"/>
          <w:szCs w:val="28"/>
        </w:rPr>
      </w:pPr>
    </w:p>
    <w:p w:rsidR="00083856" w:rsidRPr="00E75766" w:rsidRDefault="00083856" w:rsidP="00083856">
      <w:pPr>
        <w:pStyle w:val="ListParagraph"/>
        <w:spacing w:before="0" w:after="160" w:line="259" w:lineRule="auto"/>
        <w:rPr>
          <w:rFonts w:cs="Times New Roman"/>
          <w:sz w:val="28"/>
          <w:szCs w:val="28"/>
        </w:rPr>
      </w:pPr>
      <w:r w:rsidRPr="00E75766">
        <w:rPr>
          <w:rFonts w:cs="Times New Roman"/>
          <w:sz w:val="28"/>
          <w:szCs w:val="28"/>
        </w:rPr>
        <w:br w:type="page"/>
      </w:r>
      <w:r w:rsidRPr="00E75766">
        <w:rPr>
          <w:rFonts w:cs="Times New Roman"/>
          <w:sz w:val="28"/>
          <w:szCs w:val="28"/>
        </w:rPr>
        <w:lastRenderedPageBreak/>
        <w:t>Click “</w:t>
      </w:r>
      <w:r w:rsidRPr="00E75766">
        <w:rPr>
          <w:rFonts w:cs="Times New Roman"/>
          <w:b/>
          <w:i/>
          <w:sz w:val="28"/>
          <w:szCs w:val="28"/>
        </w:rPr>
        <w:t>CREATE</w:t>
      </w:r>
      <w:r w:rsidR="00D045A7" w:rsidRPr="00E75766">
        <w:rPr>
          <w:rFonts w:cs="Times New Roman"/>
          <w:sz w:val="28"/>
          <w:szCs w:val="28"/>
        </w:rPr>
        <w:t>” and you will be redirected to Azure old management portal</w:t>
      </w:r>
      <w:r w:rsidR="003376AE">
        <w:rPr>
          <w:rFonts w:cs="Times New Roman"/>
          <w:sz w:val="28"/>
          <w:szCs w:val="28"/>
        </w:rPr>
        <w:t xml:space="preserve"> since Azure AD is still </w:t>
      </w:r>
      <w:r w:rsidR="00BB6DAE">
        <w:rPr>
          <w:rFonts w:cs="Times New Roman"/>
          <w:sz w:val="28"/>
          <w:szCs w:val="28"/>
        </w:rPr>
        <w:t>not supported in new</w:t>
      </w:r>
      <w:r w:rsidR="003376AE">
        <w:rPr>
          <w:rFonts w:cs="Times New Roman"/>
          <w:sz w:val="28"/>
          <w:szCs w:val="28"/>
        </w:rPr>
        <w:t xml:space="preserve"> portal</w:t>
      </w:r>
      <w:r w:rsidR="00D045A7" w:rsidRPr="00E75766">
        <w:rPr>
          <w:rFonts w:cs="Times New Roman"/>
          <w:sz w:val="28"/>
          <w:szCs w:val="28"/>
        </w:rPr>
        <w:t xml:space="preserve"> </w:t>
      </w:r>
      <w:r w:rsidRPr="00E75766">
        <w:rPr>
          <w:rFonts w:cs="Times New Roman"/>
          <w:sz w:val="28"/>
          <w:szCs w:val="28"/>
        </w:rPr>
        <w:t xml:space="preserve"> </w:t>
      </w:r>
      <w:hyperlink r:id="rId17" w:history="1">
        <w:r w:rsidRPr="00E75766">
          <w:rPr>
            <w:rStyle w:val="Hyperlink"/>
            <w:rFonts w:cs="Times New Roman"/>
            <w:sz w:val="28"/>
            <w:szCs w:val="28"/>
          </w:rPr>
          <w:t>https://manage.windowsazure.com</w:t>
        </w:r>
      </w:hyperlink>
      <w:r w:rsidRPr="00E75766">
        <w:rPr>
          <w:rFonts w:cs="Times New Roman"/>
          <w:sz w:val="28"/>
          <w:szCs w:val="28"/>
        </w:rPr>
        <w:t xml:space="preserve"> .</w:t>
      </w:r>
    </w:p>
    <w:p w:rsidR="00083856" w:rsidRPr="00E75766" w:rsidRDefault="00083856">
      <w:pPr>
        <w:rPr>
          <w:rFonts w:cs="Times New Roman"/>
          <w:sz w:val="28"/>
          <w:szCs w:val="28"/>
        </w:rPr>
      </w:pPr>
    </w:p>
    <w:p w:rsidR="00083856" w:rsidRPr="00E75766" w:rsidRDefault="00083856"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3257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875" cy="3257550"/>
                    </a:xfrm>
                    <a:prstGeom prst="rect">
                      <a:avLst/>
                    </a:prstGeom>
                    <a:noFill/>
                    <a:ln>
                      <a:noFill/>
                    </a:ln>
                  </pic:spPr>
                </pic:pic>
              </a:graphicData>
            </a:graphic>
          </wp:inline>
        </w:drawing>
      </w:r>
    </w:p>
    <w:p w:rsidR="00083856" w:rsidRPr="00E75766" w:rsidRDefault="00083856">
      <w:pPr>
        <w:rPr>
          <w:rFonts w:cs="Times New Roman"/>
          <w:sz w:val="28"/>
          <w:szCs w:val="28"/>
        </w:rPr>
      </w:pPr>
      <w:r w:rsidRPr="00E75766">
        <w:rPr>
          <w:rFonts w:cs="Times New Roman"/>
          <w:sz w:val="28"/>
          <w:szCs w:val="28"/>
        </w:rPr>
        <w:br w:type="page"/>
      </w:r>
    </w:p>
    <w:p w:rsidR="00D045A7" w:rsidRPr="00E75766" w:rsidRDefault="00D045A7" w:rsidP="00D045A7">
      <w:pPr>
        <w:pStyle w:val="ListParagraph"/>
        <w:spacing w:before="0" w:after="160" w:line="259" w:lineRule="auto"/>
        <w:rPr>
          <w:rFonts w:cs="Times New Roman"/>
          <w:sz w:val="28"/>
          <w:szCs w:val="28"/>
        </w:rPr>
      </w:pPr>
      <w:r w:rsidRPr="00E75766">
        <w:rPr>
          <w:rFonts w:cs="Times New Roman"/>
          <w:sz w:val="28"/>
          <w:szCs w:val="28"/>
        </w:rPr>
        <w:lastRenderedPageBreak/>
        <w:t>In</w:t>
      </w:r>
      <w:r w:rsidR="00083856" w:rsidRPr="00E75766">
        <w:rPr>
          <w:rFonts w:cs="Times New Roman"/>
          <w:sz w:val="28"/>
          <w:szCs w:val="28"/>
        </w:rPr>
        <w:t xml:space="preserve"> “</w:t>
      </w:r>
      <w:r w:rsidR="00083856" w:rsidRPr="00E75766">
        <w:rPr>
          <w:rFonts w:cs="Times New Roman"/>
          <w:b/>
          <w:sz w:val="28"/>
          <w:szCs w:val="28"/>
        </w:rPr>
        <w:t>Active directory</w:t>
      </w:r>
      <w:r w:rsidRPr="00E75766">
        <w:rPr>
          <w:rFonts w:cs="Times New Roman"/>
          <w:sz w:val="28"/>
          <w:szCs w:val="28"/>
        </w:rPr>
        <w:t>”</w:t>
      </w:r>
      <w:r w:rsidR="00B10339">
        <w:rPr>
          <w:rFonts w:cs="Times New Roman"/>
          <w:sz w:val="28"/>
          <w:szCs w:val="28"/>
        </w:rPr>
        <w:t xml:space="preserve"> option</w:t>
      </w:r>
      <w:r w:rsidRPr="00E75766">
        <w:rPr>
          <w:rFonts w:cs="Times New Roman"/>
          <w:sz w:val="28"/>
          <w:szCs w:val="28"/>
        </w:rPr>
        <w:t>,</w:t>
      </w:r>
      <w:r w:rsidR="00083856" w:rsidRPr="00E75766">
        <w:rPr>
          <w:rFonts w:cs="Times New Roman"/>
          <w:sz w:val="28"/>
          <w:szCs w:val="28"/>
        </w:rPr>
        <w:t xml:space="preserve"> add a new directory by clicking “</w:t>
      </w:r>
      <w:r w:rsidR="00083856" w:rsidRPr="00E75766">
        <w:rPr>
          <w:rFonts w:cs="Times New Roman"/>
          <w:b/>
          <w:sz w:val="28"/>
          <w:szCs w:val="28"/>
        </w:rPr>
        <w:t>New</w:t>
      </w:r>
      <w:r w:rsidR="00083856" w:rsidRPr="00E75766">
        <w:rPr>
          <w:rFonts w:cs="Times New Roman"/>
          <w:sz w:val="28"/>
          <w:szCs w:val="28"/>
        </w:rPr>
        <w:t>” at the bottom right</w:t>
      </w:r>
      <w:r w:rsidRPr="00E75766">
        <w:rPr>
          <w:rFonts w:cs="Times New Roman"/>
          <w:sz w:val="28"/>
          <w:szCs w:val="28"/>
        </w:rPr>
        <w:t xml:space="preserve"> </w:t>
      </w:r>
      <w:r w:rsidR="00B10339">
        <w:rPr>
          <w:rFonts w:cs="Times New Roman"/>
          <w:sz w:val="28"/>
          <w:szCs w:val="28"/>
        </w:rPr>
        <w:t>,</w:t>
      </w:r>
      <w:r w:rsidRPr="00E75766">
        <w:rPr>
          <w:rFonts w:cs="Times New Roman"/>
          <w:sz w:val="28"/>
          <w:szCs w:val="28"/>
        </w:rPr>
        <w:t xml:space="preserve"> create with your domain name</w:t>
      </w:r>
    </w:p>
    <w:p w:rsidR="00083856" w:rsidRPr="00E75766" w:rsidRDefault="00083856" w:rsidP="00083856">
      <w:pPr>
        <w:pStyle w:val="ListParagraph"/>
        <w:spacing w:before="0" w:after="160" w:line="259" w:lineRule="auto"/>
        <w:rPr>
          <w:rFonts w:cs="Times New Roman"/>
          <w:sz w:val="28"/>
          <w:szCs w:val="28"/>
        </w:rPr>
      </w:pPr>
    </w:p>
    <w:p w:rsidR="00083856" w:rsidRPr="00E75766" w:rsidRDefault="00083856" w:rsidP="00083856">
      <w:pPr>
        <w:pStyle w:val="ListParagraph"/>
        <w:spacing w:before="0" w:after="160" w:line="259" w:lineRule="auto"/>
        <w:rPr>
          <w:rFonts w:cs="Times New Roman"/>
          <w:sz w:val="28"/>
          <w:szCs w:val="28"/>
        </w:rPr>
      </w:pPr>
      <w:r w:rsidRPr="00E75766">
        <w:rPr>
          <w:rFonts w:cs="Times New Roman"/>
          <w:noProof/>
          <w:sz w:val="28"/>
          <w:szCs w:val="28"/>
        </w:rPr>
        <w:drawing>
          <wp:inline distT="0" distB="0" distL="0" distR="0">
            <wp:extent cx="5476875" cy="3752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875" cy="3752850"/>
                    </a:xfrm>
                    <a:prstGeom prst="rect">
                      <a:avLst/>
                    </a:prstGeom>
                    <a:noFill/>
                    <a:ln>
                      <a:noFill/>
                    </a:ln>
                  </pic:spPr>
                </pic:pic>
              </a:graphicData>
            </a:graphic>
          </wp:inline>
        </w:drawing>
      </w:r>
    </w:p>
    <w:p w:rsidR="00083856" w:rsidRPr="00E75766" w:rsidRDefault="00083856">
      <w:pPr>
        <w:rPr>
          <w:rFonts w:cs="Times New Roman"/>
          <w:sz w:val="28"/>
          <w:szCs w:val="28"/>
        </w:rPr>
      </w:pPr>
      <w:r w:rsidRPr="00E75766">
        <w:rPr>
          <w:rFonts w:cs="Times New Roman"/>
          <w:sz w:val="28"/>
          <w:szCs w:val="28"/>
        </w:rPr>
        <w:br w:type="page"/>
      </w:r>
    </w:p>
    <w:p w:rsidR="00083856" w:rsidRPr="00E75766" w:rsidRDefault="00E06043">
      <w:pPr>
        <w:rPr>
          <w:rFonts w:cs="Times New Roman"/>
          <w:sz w:val="28"/>
          <w:szCs w:val="28"/>
        </w:rPr>
      </w:pPr>
      <w:r w:rsidRPr="00E75766">
        <w:rPr>
          <w:rFonts w:cs="Times New Roman"/>
          <w:sz w:val="28"/>
          <w:szCs w:val="28"/>
        </w:rPr>
        <w:lastRenderedPageBreak/>
        <w:t>Select the “</w:t>
      </w:r>
      <w:r w:rsidRPr="00E75766">
        <w:rPr>
          <w:rFonts w:cs="Times New Roman"/>
          <w:b/>
          <w:sz w:val="28"/>
          <w:szCs w:val="28"/>
        </w:rPr>
        <w:t>Directory</w:t>
      </w:r>
      <w:r w:rsidRPr="00E75766">
        <w:rPr>
          <w:rFonts w:cs="Times New Roman"/>
          <w:sz w:val="28"/>
          <w:szCs w:val="28"/>
        </w:rPr>
        <w:t>”</w:t>
      </w:r>
    </w:p>
    <w:p w:rsidR="00083856" w:rsidRPr="00E75766" w:rsidRDefault="00083856">
      <w:pPr>
        <w:rPr>
          <w:rFonts w:cs="Times New Roman"/>
          <w:sz w:val="28"/>
          <w:szCs w:val="28"/>
        </w:rPr>
      </w:pPr>
    </w:p>
    <w:p w:rsidR="00083856" w:rsidRPr="00E75766" w:rsidRDefault="00083856">
      <w:pPr>
        <w:rPr>
          <w:rFonts w:cs="Times New Roman"/>
          <w:sz w:val="28"/>
          <w:szCs w:val="28"/>
        </w:rPr>
      </w:pPr>
      <w:r w:rsidRPr="00E75766">
        <w:rPr>
          <w:rFonts w:cs="Times New Roman"/>
          <w:noProof/>
          <w:sz w:val="28"/>
          <w:szCs w:val="28"/>
        </w:rPr>
        <w:drawing>
          <wp:inline distT="0" distB="0" distL="0" distR="0">
            <wp:extent cx="5486400" cy="415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2900"/>
                    </a:xfrm>
                    <a:prstGeom prst="rect">
                      <a:avLst/>
                    </a:prstGeom>
                    <a:noFill/>
                    <a:ln>
                      <a:noFill/>
                    </a:ln>
                  </pic:spPr>
                </pic:pic>
              </a:graphicData>
            </a:graphic>
          </wp:inline>
        </w:drawing>
      </w:r>
    </w:p>
    <w:p w:rsidR="00083856" w:rsidRPr="00E75766" w:rsidRDefault="00083856" w:rsidP="00083856">
      <w:pPr>
        <w:spacing w:before="0" w:after="160" w:line="259" w:lineRule="auto"/>
        <w:rPr>
          <w:rFonts w:cs="Times New Roman"/>
          <w:sz w:val="28"/>
          <w:szCs w:val="28"/>
        </w:rPr>
      </w:pPr>
    </w:p>
    <w:p w:rsidR="00E06043" w:rsidRPr="00E75766" w:rsidRDefault="00E06043">
      <w:pPr>
        <w:rPr>
          <w:rFonts w:cs="Times New Roman"/>
          <w:sz w:val="28"/>
          <w:szCs w:val="28"/>
        </w:rPr>
      </w:pPr>
      <w:r w:rsidRPr="00E75766">
        <w:rPr>
          <w:rFonts w:cs="Times New Roman"/>
          <w:sz w:val="28"/>
          <w:szCs w:val="28"/>
        </w:rPr>
        <w:br w:type="page"/>
      </w:r>
    </w:p>
    <w:p w:rsidR="00E06043" w:rsidRPr="00E75766" w:rsidRDefault="00E06043" w:rsidP="00083856">
      <w:pPr>
        <w:spacing w:before="0" w:after="160" w:line="259" w:lineRule="auto"/>
        <w:rPr>
          <w:rFonts w:cs="Times New Roman"/>
          <w:sz w:val="28"/>
          <w:szCs w:val="28"/>
        </w:rPr>
      </w:pPr>
      <w:r w:rsidRPr="00E75766">
        <w:rPr>
          <w:rFonts w:cs="Times New Roman"/>
          <w:sz w:val="28"/>
          <w:szCs w:val="28"/>
        </w:rPr>
        <w:lastRenderedPageBreak/>
        <w:t>Click “</w:t>
      </w:r>
      <w:r w:rsidRPr="00E75766">
        <w:rPr>
          <w:rFonts w:cs="Times New Roman"/>
          <w:b/>
          <w:sz w:val="28"/>
          <w:szCs w:val="28"/>
        </w:rPr>
        <w:t>Custom Create</w:t>
      </w:r>
      <w:r w:rsidRPr="00E75766">
        <w:rPr>
          <w:rFonts w:cs="Times New Roman"/>
          <w:sz w:val="28"/>
          <w:szCs w:val="28"/>
        </w:rPr>
        <w:t>” option to create a new directory</w:t>
      </w:r>
    </w:p>
    <w:p w:rsidR="00E06043" w:rsidRPr="00E75766" w:rsidRDefault="00E06043" w:rsidP="00083856">
      <w:pPr>
        <w:spacing w:before="0" w:after="160" w:line="259" w:lineRule="auto"/>
        <w:rPr>
          <w:rFonts w:cs="Times New Roman"/>
          <w:sz w:val="28"/>
          <w:szCs w:val="28"/>
        </w:rPr>
      </w:pPr>
    </w:p>
    <w:p w:rsidR="00E06043" w:rsidRPr="00E75766" w:rsidRDefault="00E06043" w:rsidP="00E06043">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3619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3619500"/>
                    </a:xfrm>
                    <a:prstGeom prst="rect">
                      <a:avLst/>
                    </a:prstGeom>
                    <a:noFill/>
                    <a:ln>
                      <a:noFill/>
                    </a:ln>
                  </pic:spPr>
                </pic:pic>
              </a:graphicData>
            </a:graphic>
          </wp:inline>
        </w:drawing>
      </w:r>
      <w:r w:rsidRPr="00E75766">
        <w:rPr>
          <w:rFonts w:cs="Times New Roman"/>
          <w:noProof/>
          <w:sz w:val="28"/>
          <w:szCs w:val="28"/>
        </w:rPr>
        <w:drawing>
          <wp:inline distT="0" distB="0" distL="0" distR="0">
            <wp:extent cx="5486400" cy="2686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686050"/>
                    </a:xfrm>
                    <a:prstGeom prst="rect">
                      <a:avLst/>
                    </a:prstGeom>
                    <a:noFill/>
                    <a:ln>
                      <a:noFill/>
                    </a:ln>
                  </pic:spPr>
                </pic:pic>
              </a:graphicData>
            </a:graphic>
          </wp:inline>
        </w:drawing>
      </w:r>
    </w:p>
    <w:p w:rsidR="00E06043" w:rsidRPr="00E75766" w:rsidRDefault="00E06043">
      <w:pPr>
        <w:rPr>
          <w:rFonts w:cs="Times New Roman"/>
          <w:sz w:val="28"/>
          <w:szCs w:val="28"/>
        </w:rPr>
      </w:pPr>
      <w:r w:rsidRPr="00E75766">
        <w:rPr>
          <w:rFonts w:cs="Times New Roman"/>
          <w:sz w:val="28"/>
          <w:szCs w:val="28"/>
        </w:rPr>
        <w:br w:type="page"/>
      </w:r>
    </w:p>
    <w:p w:rsidR="00E06043" w:rsidRPr="00E75766" w:rsidRDefault="00E06043" w:rsidP="00E06043">
      <w:pPr>
        <w:spacing w:before="0" w:after="160" w:line="259" w:lineRule="auto"/>
        <w:rPr>
          <w:rFonts w:cs="Times New Roman"/>
          <w:sz w:val="28"/>
          <w:szCs w:val="28"/>
        </w:rPr>
      </w:pPr>
      <w:r w:rsidRPr="00E75766">
        <w:rPr>
          <w:rFonts w:cs="Times New Roman"/>
          <w:sz w:val="28"/>
          <w:szCs w:val="28"/>
        </w:rPr>
        <w:lastRenderedPageBreak/>
        <w:t>Fill the required detail like name of the directory and domain name and click OK</w:t>
      </w:r>
    </w:p>
    <w:p w:rsidR="00B6740E" w:rsidRPr="00E75766" w:rsidRDefault="00B6740E" w:rsidP="00E06043">
      <w:pPr>
        <w:spacing w:before="0" w:after="160" w:line="259" w:lineRule="auto"/>
        <w:rPr>
          <w:rFonts w:cs="Times New Roman"/>
          <w:sz w:val="28"/>
          <w:szCs w:val="28"/>
        </w:rPr>
      </w:pPr>
    </w:p>
    <w:p w:rsidR="00E06043" w:rsidRPr="00E75766" w:rsidRDefault="00E06043" w:rsidP="00E06043">
      <w:pPr>
        <w:spacing w:before="0" w:after="160" w:line="259" w:lineRule="auto"/>
        <w:rPr>
          <w:rFonts w:cs="Times New Roman"/>
          <w:sz w:val="28"/>
          <w:szCs w:val="28"/>
        </w:rPr>
      </w:pPr>
      <w:r w:rsidRPr="00E75766">
        <w:rPr>
          <w:rFonts w:cs="Times New Roman"/>
          <w:noProof/>
          <w:sz w:val="28"/>
          <w:szCs w:val="28"/>
        </w:rPr>
        <w:drawing>
          <wp:inline distT="0" distB="0" distL="0" distR="0">
            <wp:extent cx="5486400" cy="2533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533650"/>
                    </a:xfrm>
                    <a:prstGeom prst="rect">
                      <a:avLst/>
                    </a:prstGeom>
                    <a:noFill/>
                    <a:ln>
                      <a:noFill/>
                    </a:ln>
                  </pic:spPr>
                </pic:pic>
              </a:graphicData>
            </a:graphic>
          </wp:inline>
        </w:drawing>
      </w:r>
    </w:p>
    <w:p w:rsidR="00B6740E" w:rsidRPr="00E75766" w:rsidRDefault="00B6740E" w:rsidP="00E06043">
      <w:pPr>
        <w:spacing w:before="0" w:after="160" w:line="259" w:lineRule="auto"/>
        <w:rPr>
          <w:rFonts w:cs="Times New Roman"/>
          <w:sz w:val="28"/>
          <w:szCs w:val="28"/>
        </w:rPr>
      </w:pPr>
    </w:p>
    <w:p w:rsidR="00B6740E" w:rsidRPr="00E75766" w:rsidRDefault="00B6740E" w:rsidP="00E06043">
      <w:pPr>
        <w:spacing w:before="0" w:after="160" w:line="259" w:lineRule="auto"/>
        <w:rPr>
          <w:rFonts w:cs="Times New Roman"/>
          <w:sz w:val="28"/>
          <w:szCs w:val="28"/>
        </w:rPr>
      </w:pPr>
      <w:r w:rsidRPr="00E75766">
        <w:rPr>
          <w:rFonts w:cs="Times New Roman"/>
          <w:sz w:val="28"/>
          <w:szCs w:val="28"/>
        </w:rPr>
        <w:t>Select the newly created directory</w:t>
      </w:r>
    </w:p>
    <w:p w:rsidR="00B6740E" w:rsidRPr="00E75766" w:rsidRDefault="00B6740E" w:rsidP="00E06043">
      <w:pPr>
        <w:spacing w:before="0" w:after="160" w:line="259" w:lineRule="auto"/>
        <w:rPr>
          <w:rFonts w:cs="Times New Roman"/>
          <w:sz w:val="28"/>
          <w:szCs w:val="28"/>
        </w:rPr>
      </w:pPr>
    </w:p>
    <w:p w:rsidR="00B6740E" w:rsidRPr="00E75766" w:rsidRDefault="00B6740E" w:rsidP="00E06043">
      <w:pPr>
        <w:spacing w:before="0" w:after="160" w:line="259" w:lineRule="auto"/>
        <w:rPr>
          <w:rFonts w:cs="Times New Roman"/>
          <w:sz w:val="28"/>
          <w:szCs w:val="28"/>
        </w:rPr>
      </w:pPr>
      <w:r w:rsidRPr="00E75766">
        <w:rPr>
          <w:rFonts w:cs="Times New Roman"/>
          <w:noProof/>
          <w:sz w:val="28"/>
          <w:szCs w:val="28"/>
        </w:rPr>
        <w:drawing>
          <wp:inline distT="0" distB="0" distL="0" distR="0">
            <wp:extent cx="5505450"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5450" cy="2514600"/>
                    </a:xfrm>
                    <a:prstGeom prst="rect">
                      <a:avLst/>
                    </a:prstGeom>
                    <a:noFill/>
                    <a:ln>
                      <a:noFill/>
                    </a:ln>
                  </pic:spPr>
                </pic:pic>
              </a:graphicData>
            </a:graphic>
          </wp:inline>
        </w:drawing>
      </w:r>
    </w:p>
    <w:p w:rsidR="00B6740E" w:rsidRPr="00E75766" w:rsidRDefault="00B6740E">
      <w:pPr>
        <w:rPr>
          <w:rFonts w:cs="Times New Roman"/>
          <w:sz w:val="28"/>
          <w:szCs w:val="28"/>
        </w:rPr>
      </w:pPr>
      <w:r w:rsidRPr="00E75766">
        <w:rPr>
          <w:rFonts w:cs="Times New Roman"/>
          <w:sz w:val="28"/>
          <w:szCs w:val="28"/>
        </w:rPr>
        <w:br w:type="page"/>
      </w:r>
    </w:p>
    <w:p w:rsidR="0039294E" w:rsidRPr="00E75766" w:rsidRDefault="0039294E" w:rsidP="0039294E">
      <w:pPr>
        <w:pStyle w:val="Heading2"/>
        <w:rPr>
          <w:rFonts w:asciiTheme="minorHAnsi" w:hAnsiTheme="minorHAnsi"/>
        </w:rPr>
      </w:pPr>
      <w:bookmarkStart w:id="138" w:name="_Ref469303855"/>
      <w:bookmarkStart w:id="139" w:name="_Toc472519486"/>
      <w:r w:rsidRPr="00E75766">
        <w:rPr>
          <w:rFonts w:asciiTheme="minorHAnsi" w:hAnsiTheme="minorHAnsi"/>
        </w:rPr>
        <w:lastRenderedPageBreak/>
        <w:t>Creation of sync account</w:t>
      </w:r>
      <w:bookmarkEnd w:id="138"/>
      <w:bookmarkEnd w:id="139"/>
      <w:r w:rsidR="005F14B5">
        <w:rPr>
          <w:rFonts w:asciiTheme="minorHAnsi" w:hAnsiTheme="minorHAnsi"/>
        </w:rPr>
        <w:fldChar w:fldCharType="begin"/>
      </w:r>
      <w:r w:rsidR="005F14B5">
        <w:instrText xml:space="preserve"> XE "</w:instrText>
      </w:r>
      <w:r w:rsidR="005F14B5" w:rsidRPr="00192E72">
        <w:rPr>
          <w:rFonts w:asciiTheme="minorHAnsi" w:hAnsiTheme="minorHAnsi"/>
        </w:rPr>
        <w:instrText>Creation of sync account</w:instrText>
      </w:r>
      <w:r w:rsidR="005F14B5">
        <w:instrText xml:space="preserve">" </w:instrText>
      </w:r>
      <w:r w:rsidR="005F14B5">
        <w:rPr>
          <w:rFonts w:asciiTheme="minorHAnsi" w:hAnsiTheme="minorHAnsi"/>
        </w:rPr>
        <w:fldChar w:fldCharType="end"/>
      </w:r>
      <w:r w:rsidRPr="00E75766">
        <w:rPr>
          <w:rFonts w:asciiTheme="minorHAnsi" w:hAnsiTheme="minorHAnsi"/>
        </w:rPr>
        <w:t xml:space="preserve"> </w:t>
      </w:r>
    </w:p>
    <w:p w:rsidR="00B6740E" w:rsidRPr="00E75766" w:rsidRDefault="00B6740E" w:rsidP="0039294E">
      <w:r w:rsidRPr="00E75766">
        <w:rPr>
          <w:rFonts w:cs="Times New Roman"/>
          <w:sz w:val="28"/>
          <w:szCs w:val="28"/>
        </w:rPr>
        <w:t>In Users tab, create a new global administrator by clicking the “</w:t>
      </w:r>
      <w:r w:rsidRPr="00E75766">
        <w:rPr>
          <w:rFonts w:cs="Times New Roman"/>
          <w:b/>
          <w:sz w:val="28"/>
          <w:szCs w:val="28"/>
        </w:rPr>
        <w:t>Add User</w:t>
      </w:r>
      <w:r w:rsidRPr="00E75766">
        <w:rPr>
          <w:rFonts w:cs="Times New Roman"/>
          <w:sz w:val="28"/>
          <w:szCs w:val="28"/>
        </w:rPr>
        <w:t>” option at the bottom.</w:t>
      </w:r>
    </w:p>
    <w:p w:rsidR="00B6740E" w:rsidRPr="00E75766" w:rsidRDefault="00B6740E"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2828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875" cy="2828925"/>
                    </a:xfrm>
                    <a:prstGeom prst="rect">
                      <a:avLst/>
                    </a:prstGeom>
                    <a:noFill/>
                    <a:ln>
                      <a:noFill/>
                    </a:ln>
                  </pic:spPr>
                </pic:pic>
              </a:graphicData>
            </a:graphic>
          </wp:inline>
        </w:drawing>
      </w:r>
    </w:p>
    <w:p w:rsidR="00A44D69" w:rsidRPr="00E75766" w:rsidRDefault="00B6740E"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864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B6740E" w:rsidRPr="00E75766" w:rsidRDefault="00B6740E" w:rsidP="000A06DC">
      <w:pPr>
        <w:spacing w:before="0" w:after="160" w:line="259" w:lineRule="auto"/>
        <w:rPr>
          <w:rFonts w:cs="Times New Roman"/>
          <w:sz w:val="28"/>
          <w:szCs w:val="28"/>
        </w:rPr>
      </w:pPr>
      <w:r w:rsidRPr="00E75766">
        <w:rPr>
          <w:rFonts w:cs="Times New Roman"/>
          <w:noProof/>
          <w:sz w:val="28"/>
          <w:szCs w:val="28"/>
        </w:rPr>
        <w:lastRenderedPageBreak/>
        <w:drawing>
          <wp:inline distT="0" distB="0" distL="0" distR="0">
            <wp:extent cx="5476875" cy="27432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2743200"/>
                    </a:xfrm>
                    <a:prstGeom prst="rect">
                      <a:avLst/>
                    </a:prstGeom>
                    <a:noFill/>
                    <a:ln>
                      <a:noFill/>
                    </a:ln>
                  </pic:spPr>
                </pic:pic>
              </a:graphicData>
            </a:graphic>
          </wp:inline>
        </w:drawing>
      </w:r>
      <w:r w:rsidR="00A44D69" w:rsidRPr="00E75766">
        <w:rPr>
          <w:rFonts w:cs="Times New Roman"/>
          <w:noProof/>
          <w:sz w:val="28"/>
          <w:szCs w:val="28"/>
        </w:rPr>
        <w:drawing>
          <wp:inline distT="0" distB="0" distL="0" distR="0">
            <wp:extent cx="5486400" cy="2714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rsidR="00A44D69" w:rsidRPr="00E75766" w:rsidRDefault="00A44D69" w:rsidP="000A06DC">
      <w:pPr>
        <w:spacing w:before="0" w:after="160" w:line="259" w:lineRule="auto"/>
        <w:rPr>
          <w:rFonts w:cs="Times New Roman"/>
          <w:sz w:val="28"/>
          <w:szCs w:val="28"/>
        </w:rPr>
      </w:pPr>
    </w:p>
    <w:p w:rsidR="00A44D69" w:rsidRPr="00E75766" w:rsidRDefault="00A44D69" w:rsidP="000A06DC">
      <w:pPr>
        <w:spacing w:before="0" w:after="160" w:line="259" w:lineRule="auto"/>
        <w:rPr>
          <w:rFonts w:cs="Times New Roman"/>
          <w:sz w:val="28"/>
          <w:szCs w:val="28"/>
        </w:rPr>
      </w:pPr>
      <w:r w:rsidRPr="00E75766">
        <w:rPr>
          <w:rFonts w:cs="Times New Roman"/>
          <w:sz w:val="28"/>
          <w:szCs w:val="28"/>
        </w:rPr>
        <w:t>Create a temporary password and save it.</w:t>
      </w:r>
    </w:p>
    <w:p w:rsidR="00A44D69" w:rsidRPr="00E75766" w:rsidRDefault="00A44D69">
      <w:pPr>
        <w:rPr>
          <w:rFonts w:cs="Times New Roman"/>
          <w:sz w:val="28"/>
          <w:szCs w:val="28"/>
        </w:rPr>
      </w:pPr>
      <w:r w:rsidRPr="00E75766">
        <w:rPr>
          <w:rFonts w:cs="Times New Roman"/>
          <w:sz w:val="28"/>
          <w:szCs w:val="28"/>
        </w:rPr>
        <w:br w:type="page"/>
      </w:r>
    </w:p>
    <w:p w:rsidR="00A44D69" w:rsidRPr="00E75766" w:rsidRDefault="006B2C27" w:rsidP="000A06DC">
      <w:pPr>
        <w:spacing w:before="0" w:after="160" w:line="259" w:lineRule="auto"/>
        <w:rPr>
          <w:rFonts w:cs="Times New Roman"/>
          <w:sz w:val="28"/>
          <w:szCs w:val="28"/>
        </w:rPr>
      </w:pPr>
      <w:r w:rsidRPr="00E75766">
        <w:rPr>
          <w:rFonts w:cs="Times New Roman"/>
          <w:sz w:val="28"/>
          <w:szCs w:val="28"/>
        </w:rPr>
        <w:lastRenderedPageBreak/>
        <w:t>Now login to the DC server or a domain member server, open dsa.msc (Active Directory Users and computers)</w:t>
      </w:r>
    </w:p>
    <w:p w:rsidR="006B2C27" w:rsidRPr="00E75766" w:rsidRDefault="006B2C27" w:rsidP="000A06DC">
      <w:pPr>
        <w:spacing w:before="0" w:after="160" w:line="259" w:lineRule="auto"/>
        <w:rPr>
          <w:rFonts w:cs="Times New Roman"/>
          <w:sz w:val="28"/>
          <w:szCs w:val="28"/>
        </w:rPr>
      </w:pPr>
    </w:p>
    <w:p w:rsidR="00A44D69" w:rsidRPr="00E75766" w:rsidRDefault="006B2C27"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4086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4086225"/>
                    </a:xfrm>
                    <a:prstGeom prst="rect">
                      <a:avLst/>
                    </a:prstGeom>
                    <a:noFill/>
                    <a:ln>
                      <a:noFill/>
                    </a:ln>
                  </pic:spPr>
                </pic:pic>
              </a:graphicData>
            </a:graphic>
          </wp:inline>
        </w:drawing>
      </w:r>
    </w:p>
    <w:p w:rsidR="006B2C27" w:rsidRPr="00E75766" w:rsidRDefault="006B2C27">
      <w:pPr>
        <w:rPr>
          <w:rFonts w:cs="Times New Roman"/>
          <w:sz w:val="28"/>
          <w:szCs w:val="28"/>
        </w:rPr>
      </w:pPr>
      <w:r w:rsidRPr="00E75766">
        <w:rPr>
          <w:rFonts w:cs="Times New Roman"/>
          <w:sz w:val="28"/>
          <w:szCs w:val="28"/>
        </w:rPr>
        <w:br w:type="page"/>
      </w:r>
    </w:p>
    <w:p w:rsidR="006B2C27" w:rsidRPr="00E75766" w:rsidRDefault="006B2C27" w:rsidP="000A06DC">
      <w:pPr>
        <w:spacing w:before="0" w:after="160" w:line="259" w:lineRule="auto"/>
        <w:rPr>
          <w:rFonts w:cs="Times New Roman"/>
          <w:sz w:val="28"/>
          <w:szCs w:val="28"/>
        </w:rPr>
      </w:pPr>
      <w:r w:rsidRPr="00E75766">
        <w:rPr>
          <w:rFonts w:cs="Times New Roman"/>
          <w:sz w:val="28"/>
          <w:szCs w:val="28"/>
        </w:rPr>
        <w:lastRenderedPageBreak/>
        <w:t xml:space="preserve">Create some users if you are creating a fresh on-prem AD for test purpose, </w:t>
      </w:r>
      <w:r w:rsidR="0039294E" w:rsidRPr="00E75766">
        <w:rPr>
          <w:rFonts w:cs="Times New Roman"/>
          <w:sz w:val="28"/>
          <w:szCs w:val="28"/>
        </w:rPr>
        <w:t>for</w:t>
      </w:r>
      <w:r w:rsidRPr="00E75766">
        <w:rPr>
          <w:rFonts w:cs="Times New Roman"/>
          <w:sz w:val="28"/>
          <w:szCs w:val="28"/>
        </w:rPr>
        <w:t xml:space="preserve"> existing on-prem AD this step is not needed.</w:t>
      </w:r>
    </w:p>
    <w:p w:rsidR="006B2C27" w:rsidRPr="00E75766" w:rsidRDefault="006B2C27"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86400" cy="3840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inline>
        </w:drawing>
      </w:r>
    </w:p>
    <w:p w:rsidR="006B2C27" w:rsidRPr="00E75766" w:rsidRDefault="006B2C27">
      <w:pPr>
        <w:rPr>
          <w:rFonts w:cs="Times New Roman"/>
          <w:sz w:val="28"/>
          <w:szCs w:val="28"/>
        </w:rPr>
      </w:pPr>
      <w:r w:rsidRPr="00E75766">
        <w:rPr>
          <w:rFonts w:cs="Times New Roman"/>
          <w:sz w:val="28"/>
          <w:szCs w:val="28"/>
        </w:rPr>
        <w:br w:type="page"/>
      </w:r>
    </w:p>
    <w:p w:rsidR="0039294E" w:rsidRPr="00E75766" w:rsidRDefault="0039294E" w:rsidP="005F14B5">
      <w:pPr>
        <w:pStyle w:val="Heading2"/>
        <w:rPr>
          <w:rFonts w:asciiTheme="minorHAnsi" w:hAnsiTheme="minorHAnsi"/>
        </w:rPr>
      </w:pPr>
      <w:bookmarkStart w:id="140" w:name="_Ref469303909"/>
      <w:bookmarkStart w:id="141" w:name="_Toc472519487"/>
      <w:r w:rsidRPr="00E75766">
        <w:rPr>
          <w:rFonts w:asciiTheme="minorHAnsi" w:hAnsiTheme="minorHAnsi"/>
        </w:rPr>
        <w:lastRenderedPageBreak/>
        <w:t>Downloading and configuring Ad connect</w:t>
      </w:r>
      <w:bookmarkEnd w:id="140"/>
      <w:bookmarkEnd w:id="141"/>
      <w:r w:rsidR="005F14B5">
        <w:rPr>
          <w:rFonts w:asciiTheme="minorHAnsi" w:hAnsiTheme="minorHAnsi"/>
        </w:rPr>
        <w:fldChar w:fldCharType="begin"/>
      </w:r>
      <w:r w:rsidR="005F14B5">
        <w:instrText xml:space="preserve"> XE "</w:instrText>
      </w:r>
      <w:r w:rsidR="005F14B5" w:rsidRPr="008E3BEA">
        <w:rPr>
          <w:rFonts w:asciiTheme="minorHAnsi" w:hAnsiTheme="minorHAnsi"/>
        </w:rPr>
        <w:instrText>Downloading and configuring Ad connect</w:instrText>
      </w:r>
      <w:r w:rsidR="005F14B5">
        <w:instrText xml:space="preserve">" </w:instrText>
      </w:r>
      <w:r w:rsidR="005F14B5">
        <w:rPr>
          <w:rFonts w:asciiTheme="minorHAnsi" w:hAnsiTheme="minorHAnsi"/>
        </w:rPr>
        <w:fldChar w:fldCharType="end"/>
      </w:r>
    </w:p>
    <w:p w:rsidR="0039294E" w:rsidRPr="00E75766" w:rsidRDefault="0039294E" w:rsidP="000A06DC">
      <w:pPr>
        <w:spacing w:before="0" w:after="160" w:line="259" w:lineRule="auto"/>
        <w:rPr>
          <w:rFonts w:cs="Times New Roman"/>
          <w:sz w:val="28"/>
          <w:szCs w:val="28"/>
        </w:rPr>
      </w:pPr>
    </w:p>
    <w:p w:rsidR="006B2C27" w:rsidRPr="00E75766" w:rsidRDefault="00BB562E" w:rsidP="000A06DC">
      <w:pPr>
        <w:spacing w:before="0" w:after="160" w:line="259" w:lineRule="auto"/>
        <w:rPr>
          <w:rFonts w:cs="Times New Roman"/>
          <w:sz w:val="28"/>
          <w:szCs w:val="28"/>
        </w:rPr>
      </w:pPr>
      <w:r w:rsidRPr="00E75766">
        <w:rPr>
          <w:rFonts w:cs="Times New Roman"/>
          <w:sz w:val="28"/>
          <w:szCs w:val="28"/>
        </w:rPr>
        <w:t xml:space="preserve">To download the adconnect.msi login to </w:t>
      </w:r>
      <w:hyperlink r:id="rId31" w:history="1">
        <w:r w:rsidRPr="00E75766">
          <w:rPr>
            <w:rStyle w:val="Hyperlink"/>
            <w:rFonts w:cs="Times New Roman"/>
            <w:sz w:val="28"/>
            <w:szCs w:val="28"/>
          </w:rPr>
          <w:t>https://manage.windowsazure.com</w:t>
        </w:r>
      </w:hyperlink>
    </w:p>
    <w:p w:rsidR="00BB562E" w:rsidRPr="00E75766" w:rsidRDefault="00BB562E" w:rsidP="000A06DC">
      <w:pPr>
        <w:spacing w:before="0" w:after="160" w:line="259" w:lineRule="auto"/>
        <w:rPr>
          <w:rFonts w:cs="Times New Roman"/>
          <w:sz w:val="28"/>
          <w:szCs w:val="28"/>
        </w:rPr>
      </w:pPr>
    </w:p>
    <w:p w:rsidR="00BB562E" w:rsidRPr="00E75766" w:rsidRDefault="007C1B30"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4095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6875" cy="4095750"/>
                    </a:xfrm>
                    <a:prstGeom prst="rect">
                      <a:avLst/>
                    </a:prstGeom>
                    <a:noFill/>
                    <a:ln>
                      <a:noFill/>
                    </a:ln>
                  </pic:spPr>
                </pic:pic>
              </a:graphicData>
            </a:graphic>
          </wp:inline>
        </w:drawing>
      </w:r>
    </w:p>
    <w:p w:rsidR="006B2C27" w:rsidRPr="00E75766" w:rsidRDefault="00BB562E" w:rsidP="000A06DC">
      <w:pPr>
        <w:spacing w:before="0" w:after="160" w:line="259" w:lineRule="auto"/>
        <w:rPr>
          <w:rFonts w:cs="Times New Roman"/>
          <w:sz w:val="28"/>
          <w:szCs w:val="28"/>
        </w:rPr>
      </w:pPr>
      <w:r w:rsidRPr="00E75766">
        <w:rPr>
          <w:rFonts w:cs="Times New Roman"/>
          <w:noProof/>
          <w:sz w:val="28"/>
          <w:szCs w:val="28"/>
        </w:rPr>
        <w:drawing>
          <wp:inline distT="0" distB="0" distL="0" distR="0">
            <wp:extent cx="5476875" cy="30765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875" cy="3076575"/>
                    </a:xfrm>
                    <a:prstGeom prst="rect">
                      <a:avLst/>
                    </a:prstGeom>
                    <a:noFill/>
                    <a:ln>
                      <a:noFill/>
                    </a:ln>
                  </pic:spPr>
                </pic:pic>
              </a:graphicData>
            </a:graphic>
          </wp:inline>
        </w:drawing>
      </w:r>
    </w:p>
    <w:p w:rsidR="00CF427C" w:rsidRPr="00E75766" w:rsidRDefault="00CF427C" w:rsidP="00074879">
      <w:pPr>
        <w:rPr>
          <w:rFonts w:cs="Times New Roman"/>
          <w:sz w:val="28"/>
          <w:szCs w:val="28"/>
        </w:rPr>
      </w:pPr>
      <w:r w:rsidRPr="00E75766">
        <w:rPr>
          <w:rFonts w:cs="Times New Roman"/>
          <w:sz w:val="28"/>
          <w:szCs w:val="28"/>
        </w:rPr>
        <w:t xml:space="preserve">If you own a domain and want to add the domain to Azure. It will improve the user experience and they can login to azure using the organization ID e.g. </w:t>
      </w:r>
      <w:hyperlink r:id="rId34" w:history="1">
        <w:r w:rsidRPr="00E75766">
          <w:rPr>
            <w:rStyle w:val="Hyperlink"/>
            <w:rFonts w:cs="Times New Roman"/>
            <w:sz w:val="28"/>
            <w:szCs w:val="28"/>
          </w:rPr>
          <w:t>abcd@wipro.com</w:t>
        </w:r>
      </w:hyperlink>
    </w:p>
    <w:p w:rsidR="00074879" w:rsidRPr="00E75766" w:rsidRDefault="00074879" w:rsidP="00074879">
      <w:pPr>
        <w:rPr>
          <w:rFonts w:cs="Times New Roman"/>
          <w:sz w:val="28"/>
          <w:szCs w:val="28"/>
        </w:rPr>
      </w:pPr>
    </w:p>
    <w:p w:rsidR="00CF427C" w:rsidRPr="00E75766" w:rsidRDefault="00CF427C" w:rsidP="00074879">
      <w:pPr>
        <w:pStyle w:val="ListParagraph"/>
        <w:ind w:left="0"/>
        <w:rPr>
          <w:rFonts w:cs="Times New Roman"/>
          <w:b/>
          <w:sz w:val="28"/>
          <w:szCs w:val="28"/>
        </w:rPr>
      </w:pPr>
      <w:r w:rsidRPr="00E75766">
        <w:rPr>
          <w:rFonts w:cs="Times New Roman"/>
          <w:b/>
          <w:noProof/>
          <w:sz w:val="28"/>
          <w:szCs w:val="28"/>
        </w:rPr>
        <w:drawing>
          <wp:inline distT="0" distB="0" distL="0" distR="0">
            <wp:extent cx="5381625" cy="4371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625" cy="4371975"/>
                    </a:xfrm>
                    <a:prstGeom prst="rect">
                      <a:avLst/>
                    </a:prstGeom>
                    <a:noFill/>
                    <a:ln>
                      <a:noFill/>
                    </a:ln>
                  </pic:spPr>
                </pic:pic>
              </a:graphicData>
            </a:graphic>
          </wp:inline>
        </w:drawing>
      </w:r>
    </w:p>
    <w:p w:rsidR="00A30CBC" w:rsidRPr="00E75766" w:rsidRDefault="00A30CBC" w:rsidP="00074879">
      <w:pPr>
        <w:pStyle w:val="ListParagraph"/>
        <w:ind w:left="0"/>
        <w:rPr>
          <w:rFonts w:cs="Times New Roman"/>
          <w:b/>
          <w:sz w:val="28"/>
          <w:szCs w:val="28"/>
        </w:rPr>
      </w:pPr>
    </w:p>
    <w:p w:rsidR="00A30CBC" w:rsidRPr="00E75766" w:rsidRDefault="00A30CBC" w:rsidP="00074879">
      <w:pPr>
        <w:pStyle w:val="ListParagraph"/>
        <w:ind w:left="0"/>
        <w:rPr>
          <w:rFonts w:cs="Times New Roman"/>
          <w:b/>
          <w:sz w:val="28"/>
          <w:szCs w:val="28"/>
        </w:rPr>
      </w:pPr>
    </w:p>
    <w:p w:rsidR="00A30CBC" w:rsidRPr="00E75766" w:rsidRDefault="00A30CBC" w:rsidP="00074879">
      <w:pPr>
        <w:pStyle w:val="ListParagraph"/>
        <w:ind w:left="0"/>
        <w:rPr>
          <w:rFonts w:cs="Times New Roman"/>
          <w:b/>
          <w:sz w:val="28"/>
          <w:szCs w:val="28"/>
        </w:rPr>
      </w:pPr>
    </w:p>
    <w:p w:rsidR="00A30CBC" w:rsidRPr="00E75766" w:rsidRDefault="00A30CBC" w:rsidP="00074879">
      <w:pPr>
        <w:pStyle w:val="ListParagraph"/>
        <w:ind w:left="0"/>
        <w:rPr>
          <w:rFonts w:cs="Times New Roman"/>
          <w:b/>
          <w:sz w:val="28"/>
          <w:szCs w:val="28"/>
        </w:rPr>
      </w:pPr>
    </w:p>
    <w:p w:rsidR="00A30CBC" w:rsidRPr="00E75766" w:rsidRDefault="00A30CBC">
      <w:pPr>
        <w:rPr>
          <w:rFonts w:cs="Times New Roman"/>
          <w:sz w:val="28"/>
          <w:szCs w:val="28"/>
        </w:rPr>
      </w:pPr>
      <w:r w:rsidRPr="00E75766">
        <w:rPr>
          <w:rFonts w:cs="Times New Roman"/>
          <w:sz w:val="28"/>
          <w:szCs w:val="28"/>
        </w:rPr>
        <w:br w:type="page"/>
      </w:r>
    </w:p>
    <w:p w:rsidR="00A30CBC" w:rsidRPr="00E75766" w:rsidRDefault="00A30CBC" w:rsidP="00074879">
      <w:pPr>
        <w:pStyle w:val="ListParagraph"/>
        <w:ind w:left="0"/>
        <w:rPr>
          <w:rFonts w:cs="Times New Roman"/>
          <w:sz w:val="28"/>
          <w:szCs w:val="28"/>
        </w:rPr>
      </w:pPr>
      <w:r w:rsidRPr="00E75766">
        <w:rPr>
          <w:rFonts w:cs="Times New Roman"/>
          <w:sz w:val="28"/>
          <w:szCs w:val="28"/>
        </w:rPr>
        <w:lastRenderedPageBreak/>
        <w:t>Here if you own a domain, create a TXT record at the domain name registrar of domain service provider and update the DNS setting of the own domain, copy the destination or Points to Address and allow the domain to contact the Azure over the internet.</w:t>
      </w:r>
    </w:p>
    <w:p w:rsidR="00A30CBC" w:rsidRPr="00E75766" w:rsidRDefault="00A30CBC" w:rsidP="00074879">
      <w:pPr>
        <w:pStyle w:val="ListParagraph"/>
        <w:ind w:left="0"/>
        <w:rPr>
          <w:rFonts w:cs="Times New Roman"/>
          <w:sz w:val="28"/>
          <w:szCs w:val="28"/>
        </w:rPr>
      </w:pPr>
    </w:p>
    <w:p w:rsidR="00A30CBC" w:rsidRPr="00E75766" w:rsidRDefault="00A30CBC" w:rsidP="00074879">
      <w:pPr>
        <w:pStyle w:val="ListParagraph"/>
        <w:ind w:left="0"/>
        <w:rPr>
          <w:rFonts w:cs="Times New Roman"/>
          <w:sz w:val="28"/>
          <w:szCs w:val="28"/>
        </w:rPr>
      </w:pPr>
    </w:p>
    <w:p w:rsidR="00A30CBC" w:rsidRPr="00E75766" w:rsidRDefault="00A30CBC"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76875" cy="4267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875" cy="4267200"/>
                    </a:xfrm>
                    <a:prstGeom prst="rect">
                      <a:avLst/>
                    </a:prstGeom>
                    <a:noFill/>
                    <a:ln>
                      <a:noFill/>
                    </a:ln>
                  </pic:spPr>
                </pic:pic>
              </a:graphicData>
            </a:graphic>
          </wp:inline>
        </w:drawing>
      </w:r>
    </w:p>
    <w:p w:rsidR="00A30CBC" w:rsidRPr="00E75766" w:rsidRDefault="00A30CBC">
      <w:pPr>
        <w:rPr>
          <w:rFonts w:cs="Times New Roman"/>
          <w:b/>
          <w:sz w:val="28"/>
          <w:szCs w:val="28"/>
        </w:rPr>
      </w:pPr>
      <w:r w:rsidRPr="00E75766">
        <w:rPr>
          <w:rFonts w:cs="Times New Roman"/>
          <w:b/>
          <w:sz w:val="28"/>
          <w:szCs w:val="28"/>
        </w:rPr>
        <w:br w:type="page"/>
      </w:r>
    </w:p>
    <w:p w:rsidR="00A30CBC" w:rsidRPr="00E75766" w:rsidRDefault="00A30CBC" w:rsidP="00074879">
      <w:pPr>
        <w:pStyle w:val="ListParagraph"/>
        <w:ind w:left="0"/>
        <w:rPr>
          <w:rFonts w:cs="Times New Roman"/>
          <w:sz w:val="28"/>
          <w:szCs w:val="28"/>
        </w:rPr>
      </w:pPr>
      <w:r w:rsidRPr="00E75766">
        <w:rPr>
          <w:rFonts w:cs="Times New Roman"/>
          <w:sz w:val="28"/>
          <w:szCs w:val="28"/>
        </w:rPr>
        <w:lastRenderedPageBreak/>
        <w:t>To connect and integrate your local directory, download the Azure AD Connect file in the DC or member server.</w:t>
      </w:r>
    </w:p>
    <w:p w:rsidR="00A30CBC" w:rsidRPr="00E75766" w:rsidRDefault="00A30CBC" w:rsidP="00074879">
      <w:pPr>
        <w:pStyle w:val="ListParagraph"/>
        <w:ind w:left="0"/>
        <w:rPr>
          <w:rFonts w:cs="Times New Roman"/>
          <w:sz w:val="28"/>
          <w:szCs w:val="28"/>
        </w:rPr>
      </w:pPr>
    </w:p>
    <w:p w:rsidR="0069384A" w:rsidRPr="00E75766" w:rsidRDefault="00A30CBC"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86400" cy="300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r w:rsidR="0069384A" w:rsidRPr="00E75766">
        <w:rPr>
          <w:rFonts w:cs="Times New Roman"/>
          <w:b/>
          <w:noProof/>
          <w:sz w:val="28"/>
          <w:szCs w:val="28"/>
        </w:rPr>
        <w:drawing>
          <wp:inline distT="0" distB="0" distL="0" distR="0">
            <wp:extent cx="5486400" cy="3143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rsidR="0069384A" w:rsidRPr="00E75766" w:rsidRDefault="0069384A">
      <w:pPr>
        <w:rPr>
          <w:rFonts w:cs="Times New Roman"/>
          <w:b/>
          <w:sz w:val="28"/>
          <w:szCs w:val="28"/>
        </w:rPr>
      </w:pPr>
      <w:r w:rsidRPr="00E75766">
        <w:rPr>
          <w:rFonts w:cs="Times New Roman"/>
          <w:b/>
          <w:sz w:val="28"/>
          <w:szCs w:val="28"/>
        </w:rPr>
        <w:br w:type="page"/>
      </w:r>
    </w:p>
    <w:p w:rsidR="00A30CBC" w:rsidRPr="00E75766" w:rsidRDefault="0069384A" w:rsidP="00074879">
      <w:pPr>
        <w:pStyle w:val="ListParagraph"/>
        <w:ind w:left="0"/>
        <w:rPr>
          <w:rFonts w:cs="Times New Roman"/>
          <w:sz w:val="28"/>
          <w:szCs w:val="28"/>
        </w:rPr>
      </w:pPr>
      <w:r w:rsidRPr="00E75766">
        <w:rPr>
          <w:rFonts w:cs="Times New Roman"/>
          <w:sz w:val="28"/>
          <w:szCs w:val="28"/>
        </w:rPr>
        <w:lastRenderedPageBreak/>
        <w:t>Download and run the setup file.</w:t>
      </w:r>
    </w:p>
    <w:p w:rsidR="0069384A" w:rsidRPr="00E75766" w:rsidRDefault="0069384A" w:rsidP="00074879">
      <w:pPr>
        <w:pStyle w:val="ListParagraph"/>
        <w:ind w:left="0"/>
        <w:rPr>
          <w:rFonts w:cs="Times New Roman"/>
          <w:sz w:val="28"/>
          <w:szCs w:val="28"/>
        </w:rPr>
      </w:pPr>
    </w:p>
    <w:p w:rsidR="0069384A" w:rsidRPr="00E75766" w:rsidRDefault="0069384A"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76875" cy="1762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1762125"/>
                    </a:xfrm>
                    <a:prstGeom prst="rect">
                      <a:avLst/>
                    </a:prstGeom>
                    <a:noFill/>
                    <a:ln>
                      <a:noFill/>
                    </a:ln>
                  </pic:spPr>
                </pic:pic>
              </a:graphicData>
            </a:graphic>
          </wp:inline>
        </w:drawing>
      </w:r>
    </w:p>
    <w:p w:rsidR="0069384A" w:rsidRPr="00E75766" w:rsidRDefault="0069384A" w:rsidP="00074879">
      <w:pPr>
        <w:pStyle w:val="ListParagraph"/>
        <w:ind w:left="0"/>
        <w:rPr>
          <w:rFonts w:cs="Times New Roman"/>
          <w:b/>
          <w:sz w:val="28"/>
          <w:szCs w:val="28"/>
        </w:rPr>
      </w:pPr>
      <w:r w:rsidRPr="00E75766">
        <w:rPr>
          <w:rFonts w:cs="Times New Roman"/>
          <w:b/>
          <w:noProof/>
          <w:sz w:val="28"/>
          <w:szCs w:val="28"/>
        </w:rPr>
        <w:drawing>
          <wp:inline distT="0" distB="0" distL="0" distR="0">
            <wp:extent cx="4819650" cy="3762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9650" cy="3762375"/>
                    </a:xfrm>
                    <a:prstGeom prst="rect">
                      <a:avLst/>
                    </a:prstGeom>
                    <a:noFill/>
                    <a:ln>
                      <a:noFill/>
                    </a:ln>
                  </pic:spPr>
                </pic:pic>
              </a:graphicData>
            </a:graphic>
          </wp:inline>
        </w:drawing>
      </w:r>
      <w:r w:rsidRPr="00E75766">
        <w:rPr>
          <w:rFonts w:cs="Times New Roman"/>
          <w:b/>
          <w:noProof/>
          <w:sz w:val="28"/>
          <w:szCs w:val="28"/>
        </w:rPr>
        <w:drawing>
          <wp:inline distT="0" distB="0" distL="0" distR="0">
            <wp:extent cx="494347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43475" cy="2028825"/>
                    </a:xfrm>
                    <a:prstGeom prst="rect">
                      <a:avLst/>
                    </a:prstGeom>
                    <a:noFill/>
                    <a:ln>
                      <a:noFill/>
                    </a:ln>
                  </pic:spPr>
                </pic:pic>
              </a:graphicData>
            </a:graphic>
          </wp:inline>
        </w:drawing>
      </w:r>
    </w:p>
    <w:p w:rsidR="0069384A" w:rsidRPr="00E75766" w:rsidRDefault="00D648B8">
      <w:pPr>
        <w:rPr>
          <w:rFonts w:cs="Times New Roman"/>
          <w:sz w:val="28"/>
          <w:szCs w:val="28"/>
        </w:rPr>
      </w:pPr>
      <w:r w:rsidRPr="00E75766">
        <w:rPr>
          <w:rFonts w:cs="Times New Roman"/>
          <w:sz w:val="28"/>
          <w:szCs w:val="28"/>
        </w:rPr>
        <w:t>Accept the license term and privacy notice and click next.</w:t>
      </w:r>
    </w:p>
    <w:p w:rsidR="00D648B8" w:rsidRPr="00E75766" w:rsidRDefault="0069384A">
      <w:pPr>
        <w:rPr>
          <w:rFonts w:cs="Times New Roman"/>
          <w:b/>
          <w:sz w:val="28"/>
          <w:szCs w:val="28"/>
        </w:rPr>
      </w:pPr>
      <w:r w:rsidRPr="00E75766">
        <w:rPr>
          <w:rFonts w:cs="Times New Roman"/>
          <w:b/>
          <w:noProof/>
          <w:sz w:val="28"/>
          <w:szCs w:val="28"/>
        </w:rPr>
        <w:lastRenderedPageBreak/>
        <w:drawing>
          <wp:inline distT="0" distB="0" distL="0" distR="0">
            <wp:extent cx="5486400" cy="3476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76625"/>
                    </a:xfrm>
                    <a:prstGeom prst="rect">
                      <a:avLst/>
                    </a:prstGeom>
                    <a:noFill/>
                    <a:ln>
                      <a:noFill/>
                    </a:ln>
                  </pic:spPr>
                </pic:pic>
              </a:graphicData>
            </a:graphic>
          </wp:inline>
        </w:drawing>
      </w:r>
    </w:p>
    <w:p w:rsidR="00D648B8" w:rsidRPr="00E75766" w:rsidRDefault="00D648B8">
      <w:pPr>
        <w:rPr>
          <w:rFonts w:cs="Times New Roman"/>
          <w:b/>
          <w:sz w:val="28"/>
          <w:szCs w:val="28"/>
        </w:rPr>
      </w:pPr>
      <w:r w:rsidRPr="00E75766">
        <w:rPr>
          <w:rFonts w:cs="Times New Roman"/>
          <w:b/>
          <w:sz w:val="28"/>
          <w:szCs w:val="28"/>
        </w:rPr>
        <w:br w:type="page"/>
      </w:r>
    </w:p>
    <w:p w:rsidR="0069384A" w:rsidRPr="00E75766" w:rsidRDefault="00D648B8">
      <w:pPr>
        <w:rPr>
          <w:rFonts w:cs="Times New Roman"/>
          <w:sz w:val="28"/>
          <w:szCs w:val="28"/>
        </w:rPr>
      </w:pPr>
      <w:r w:rsidRPr="00E75766">
        <w:rPr>
          <w:rFonts w:cs="Times New Roman"/>
          <w:sz w:val="28"/>
          <w:szCs w:val="28"/>
        </w:rPr>
        <w:lastRenderedPageBreak/>
        <w:t>Here you will get two option, Express setting and customize option. For exploring more option, we are selecting custom setting option. Click the “</w:t>
      </w:r>
      <w:r w:rsidRPr="00E75766">
        <w:rPr>
          <w:rFonts w:cs="Times New Roman"/>
          <w:b/>
          <w:sz w:val="28"/>
          <w:szCs w:val="28"/>
        </w:rPr>
        <w:t>Customize option</w:t>
      </w:r>
      <w:r w:rsidRPr="00E75766">
        <w:rPr>
          <w:rFonts w:cs="Times New Roman"/>
          <w:sz w:val="28"/>
          <w:szCs w:val="28"/>
        </w:rPr>
        <w:t>”.</w:t>
      </w:r>
    </w:p>
    <w:p w:rsidR="0069384A" w:rsidRPr="00E75766" w:rsidRDefault="00D648B8">
      <w:pPr>
        <w:rPr>
          <w:rFonts w:cs="Times New Roman"/>
          <w:b/>
          <w:sz w:val="28"/>
          <w:szCs w:val="28"/>
        </w:rPr>
      </w:pPr>
      <w:r w:rsidRPr="00E75766">
        <w:rPr>
          <w:rFonts w:cs="Times New Roman"/>
          <w:b/>
          <w:noProof/>
          <w:sz w:val="28"/>
          <w:szCs w:val="28"/>
        </w:rPr>
        <w:drawing>
          <wp:inline distT="0" distB="0" distL="0" distR="0">
            <wp:extent cx="5486400" cy="3629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29025"/>
                    </a:xfrm>
                    <a:prstGeom prst="rect">
                      <a:avLst/>
                    </a:prstGeom>
                    <a:noFill/>
                    <a:ln>
                      <a:noFill/>
                    </a:ln>
                  </pic:spPr>
                </pic:pic>
              </a:graphicData>
            </a:graphic>
          </wp:inline>
        </w:drawing>
      </w:r>
    </w:p>
    <w:p w:rsidR="00D648B8" w:rsidRPr="00E75766" w:rsidRDefault="00D648B8">
      <w:pPr>
        <w:rPr>
          <w:rFonts w:cs="Times New Roman"/>
          <w:b/>
          <w:sz w:val="28"/>
          <w:szCs w:val="28"/>
        </w:rPr>
      </w:pPr>
      <w:r w:rsidRPr="00E75766">
        <w:rPr>
          <w:rFonts w:cs="Times New Roman"/>
          <w:b/>
          <w:sz w:val="28"/>
          <w:szCs w:val="28"/>
        </w:rPr>
        <w:br w:type="page"/>
      </w:r>
    </w:p>
    <w:p w:rsidR="0069384A" w:rsidRPr="00E75766" w:rsidRDefault="00D648B8">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Required Component</w:t>
      </w:r>
      <w:r w:rsidRPr="00E75766">
        <w:rPr>
          <w:rFonts w:cs="Times New Roman"/>
          <w:sz w:val="28"/>
          <w:szCs w:val="28"/>
        </w:rPr>
        <w:t xml:space="preserve"> page, review the options and then click </w:t>
      </w:r>
      <w:r w:rsidRPr="00E75766">
        <w:rPr>
          <w:rFonts w:cs="Times New Roman"/>
          <w:b/>
          <w:sz w:val="28"/>
          <w:szCs w:val="28"/>
        </w:rPr>
        <w:t>Install</w:t>
      </w:r>
      <w:r w:rsidRPr="00E75766">
        <w:rPr>
          <w:rFonts w:cs="Times New Roman"/>
          <w:sz w:val="28"/>
          <w:szCs w:val="28"/>
        </w:rPr>
        <w:t xml:space="preserve"> to install the synchronization service </w:t>
      </w:r>
    </w:p>
    <w:p w:rsidR="00D648B8" w:rsidRPr="00E75766" w:rsidRDefault="00D648B8">
      <w:pPr>
        <w:rPr>
          <w:rFonts w:cs="Times New Roman"/>
          <w:b/>
          <w:sz w:val="28"/>
          <w:szCs w:val="28"/>
        </w:rPr>
      </w:pPr>
      <w:r w:rsidRPr="00E75766">
        <w:rPr>
          <w:rFonts w:cs="Times New Roman"/>
          <w:b/>
          <w:noProof/>
          <w:sz w:val="28"/>
          <w:szCs w:val="28"/>
        </w:rPr>
        <w:drawing>
          <wp:inline distT="0" distB="0" distL="0" distR="0">
            <wp:extent cx="5486400" cy="3609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p>
    <w:p w:rsidR="00D648B8" w:rsidRPr="00E75766" w:rsidRDefault="00D648B8">
      <w:pPr>
        <w:rPr>
          <w:rFonts w:cs="Times New Roman"/>
          <w:b/>
          <w:sz w:val="28"/>
          <w:szCs w:val="28"/>
        </w:rPr>
      </w:pPr>
      <w:r w:rsidRPr="00E75766">
        <w:rPr>
          <w:rFonts w:cs="Times New Roman"/>
          <w:b/>
          <w:sz w:val="28"/>
          <w:szCs w:val="28"/>
        </w:rPr>
        <w:br w:type="page"/>
      </w:r>
    </w:p>
    <w:p w:rsidR="00D648B8" w:rsidRPr="00E75766" w:rsidRDefault="002662B8">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User sign-in</w:t>
      </w:r>
      <w:r w:rsidRPr="00E75766">
        <w:rPr>
          <w:rFonts w:cs="Times New Roman"/>
          <w:sz w:val="28"/>
          <w:szCs w:val="28"/>
        </w:rPr>
        <w:t xml:space="preserve"> page, verify that </w:t>
      </w:r>
      <w:r w:rsidRPr="00E75766">
        <w:rPr>
          <w:rFonts w:cs="Times New Roman"/>
          <w:b/>
          <w:sz w:val="28"/>
          <w:szCs w:val="28"/>
        </w:rPr>
        <w:t>Password Synchronization</w:t>
      </w:r>
      <w:r w:rsidRPr="00E75766">
        <w:rPr>
          <w:rFonts w:cs="Times New Roman"/>
          <w:sz w:val="28"/>
          <w:szCs w:val="28"/>
        </w:rPr>
        <w:t xml:space="preserve"> is selected, then click </w:t>
      </w:r>
      <w:r w:rsidRPr="00E75766">
        <w:rPr>
          <w:rFonts w:cs="Times New Roman"/>
          <w:b/>
          <w:sz w:val="28"/>
          <w:szCs w:val="28"/>
        </w:rPr>
        <w:t>Next</w:t>
      </w:r>
    </w:p>
    <w:p w:rsidR="002662B8" w:rsidRPr="00E75766" w:rsidRDefault="002662B8">
      <w:pPr>
        <w:rPr>
          <w:rFonts w:cs="Times New Roman"/>
          <w:b/>
          <w:sz w:val="28"/>
          <w:szCs w:val="28"/>
        </w:rPr>
      </w:pPr>
      <w:r w:rsidRPr="00E75766">
        <w:rPr>
          <w:rFonts w:cs="Times New Roman"/>
          <w:b/>
          <w:noProof/>
          <w:sz w:val="28"/>
          <w:szCs w:val="28"/>
        </w:rPr>
        <w:drawing>
          <wp:inline distT="0" distB="0" distL="0" distR="0">
            <wp:extent cx="5476875" cy="3629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875" cy="3629025"/>
                    </a:xfrm>
                    <a:prstGeom prst="rect">
                      <a:avLst/>
                    </a:prstGeom>
                    <a:noFill/>
                    <a:ln>
                      <a:noFill/>
                    </a:ln>
                  </pic:spPr>
                </pic:pic>
              </a:graphicData>
            </a:graphic>
          </wp:inline>
        </w:drawing>
      </w:r>
    </w:p>
    <w:p w:rsidR="002662B8" w:rsidRPr="00E75766" w:rsidRDefault="002662B8">
      <w:pPr>
        <w:rPr>
          <w:rFonts w:cs="Times New Roman"/>
          <w:b/>
          <w:sz w:val="28"/>
          <w:szCs w:val="28"/>
        </w:rPr>
      </w:pPr>
      <w:r w:rsidRPr="00E75766">
        <w:rPr>
          <w:rFonts w:cs="Times New Roman"/>
          <w:b/>
          <w:sz w:val="28"/>
          <w:szCs w:val="28"/>
        </w:rPr>
        <w:br w:type="page"/>
      </w:r>
    </w:p>
    <w:p w:rsidR="002662B8" w:rsidRPr="00E75766" w:rsidRDefault="002662B8">
      <w:pPr>
        <w:rPr>
          <w:rFonts w:cs="Times New Roman"/>
          <w:sz w:val="28"/>
          <w:szCs w:val="28"/>
        </w:rPr>
      </w:pPr>
      <w:r w:rsidRPr="00E75766">
        <w:rPr>
          <w:rFonts w:cs="Times New Roman"/>
          <w:sz w:val="28"/>
          <w:szCs w:val="28"/>
        </w:rPr>
        <w:lastRenderedPageBreak/>
        <w:t xml:space="preserve">Provide the </w:t>
      </w:r>
      <w:r w:rsidR="0039294E" w:rsidRPr="00E75766">
        <w:rPr>
          <w:rFonts w:cs="Times New Roman"/>
          <w:sz w:val="28"/>
          <w:szCs w:val="28"/>
        </w:rPr>
        <w:t xml:space="preserve">Sync Account </w:t>
      </w:r>
      <w:r w:rsidRPr="00E75766">
        <w:rPr>
          <w:rFonts w:cs="Times New Roman"/>
          <w:sz w:val="28"/>
          <w:szCs w:val="28"/>
        </w:rPr>
        <w:t>global credentia</w:t>
      </w:r>
      <w:r w:rsidR="0039294E" w:rsidRPr="00E75766">
        <w:rPr>
          <w:rFonts w:cs="Times New Roman"/>
          <w:sz w:val="28"/>
          <w:szCs w:val="28"/>
        </w:rPr>
        <w:t>l which we have created earlier</w:t>
      </w:r>
      <w:r w:rsidRPr="00E75766">
        <w:rPr>
          <w:rFonts w:cs="Times New Roman"/>
          <w:sz w:val="28"/>
          <w:szCs w:val="28"/>
        </w:rPr>
        <w:t>.</w:t>
      </w:r>
    </w:p>
    <w:p w:rsidR="002662B8" w:rsidRPr="00E75766" w:rsidRDefault="002662B8">
      <w:pPr>
        <w:rPr>
          <w:rFonts w:cs="Times New Roman"/>
          <w:b/>
          <w:sz w:val="28"/>
          <w:szCs w:val="28"/>
        </w:rPr>
      </w:pPr>
      <w:r w:rsidRPr="00E75766">
        <w:rPr>
          <w:rFonts w:cs="Times New Roman"/>
          <w:b/>
          <w:noProof/>
          <w:sz w:val="28"/>
          <w:szCs w:val="28"/>
        </w:rPr>
        <w:drawing>
          <wp:inline distT="0" distB="0" distL="0" distR="0">
            <wp:extent cx="5486400" cy="37433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743325"/>
                    </a:xfrm>
                    <a:prstGeom prst="rect">
                      <a:avLst/>
                    </a:prstGeom>
                    <a:noFill/>
                    <a:ln>
                      <a:noFill/>
                    </a:ln>
                  </pic:spPr>
                </pic:pic>
              </a:graphicData>
            </a:graphic>
          </wp:inline>
        </w:drawing>
      </w:r>
    </w:p>
    <w:p w:rsidR="002662B8" w:rsidRPr="00E75766" w:rsidRDefault="002662B8">
      <w:pPr>
        <w:rPr>
          <w:rFonts w:cs="Times New Roman"/>
          <w:b/>
          <w:sz w:val="28"/>
          <w:szCs w:val="28"/>
        </w:rPr>
      </w:pPr>
      <w:r w:rsidRPr="00E75766">
        <w:rPr>
          <w:rFonts w:cs="Times New Roman"/>
          <w:b/>
          <w:sz w:val="28"/>
          <w:szCs w:val="28"/>
        </w:rPr>
        <w:br w:type="page"/>
      </w:r>
    </w:p>
    <w:p w:rsidR="002662B8" w:rsidRPr="00E75766" w:rsidRDefault="002662B8">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Connect your directories</w:t>
      </w:r>
      <w:r w:rsidRPr="00E75766">
        <w:rPr>
          <w:rFonts w:cs="Times New Roman"/>
          <w:sz w:val="28"/>
          <w:szCs w:val="28"/>
        </w:rPr>
        <w:t xml:space="preserve"> page, verify that </w:t>
      </w:r>
      <w:r w:rsidRPr="00E75766">
        <w:rPr>
          <w:rFonts w:cs="Times New Roman"/>
          <w:b/>
          <w:i/>
          <w:sz w:val="28"/>
          <w:szCs w:val="28"/>
        </w:rPr>
        <w:t>your domain forest</w:t>
      </w:r>
      <w:r w:rsidRPr="00E75766">
        <w:rPr>
          <w:rFonts w:cs="Times New Roman"/>
          <w:sz w:val="28"/>
          <w:szCs w:val="28"/>
        </w:rPr>
        <w:t xml:space="preserve"> is selected, under username select the admin account of the AD forest and provide the password and click </w:t>
      </w:r>
      <w:r w:rsidR="003048B1" w:rsidRPr="00E75766">
        <w:rPr>
          <w:rFonts w:cs="Times New Roman"/>
          <w:b/>
          <w:sz w:val="28"/>
          <w:szCs w:val="28"/>
        </w:rPr>
        <w:t xml:space="preserve">Add directory </w:t>
      </w:r>
      <w:r w:rsidR="003048B1" w:rsidRPr="00E75766">
        <w:rPr>
          <w:rFonts w:cs="Times New Roman"/>
          <w:sz w:val="28"/>
          <w:szCs w:val="28"/>
        </w:rPr>
        <w:t>and click next.</w:t>
      </w:r>
      <w:r w:rsidR="0039294E" w:rsidRPr="00E75766">
        <w:rPr>
          <w:rFonts w:cs="Times New Roman"/>
          <w:sz w:val="28"/>
          <w:szCs w:val="28"/>
        </w:rPr>
        <w:t xml:space="preserve"> Since Domain administrator will have all the access in the domain, azure will create a LDAP account with only the necessary access to sync on-prem and Azure AD and will not save the Domain Admin password.</w:t>
      </w:r>
    </w:p>
    <w:p w:rsidR="003048B1" w:rsidRPr="00E75766" w:rsidRDefault="002662B8">
      <w:pPr>
        <w:rPr>
          <w:rFonts w:cs="Times New Roman"/>
          <w:b/>
          <w:sz w:val="28"/>
          <w:szCs w:val="28"/>
        </w:rPr>
      </w:pPr>
      <w:r w:rsidRPr="00E75766">
        <w:rPr>
          <w:rFonts w:cs="Times New Roman"/>
          <w:b/>
          <w:noProof/>
          <w:sz w:val="28"/>
          <w:szCs w:val="28"/>
        </w:rPr>
        <w:drawing>
          <wp:inline distT="0" distB="0" distL="0" distR="0">
            <wp:extent cx="5486400" cy="3771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771900"/>
                    </a:xfrm>
                    <a:prstGeom prst="rect">
                      <a:avLst/>
                    </a:prstGeom>
                    <a:noFill/>
                    <a:ln>
                      <a:noFill/>
                    </a:ln>
                  </pic:spPr>
                </pic:pic>
              </a:graphicData>
            </a:graphic>
          </wp:inline>
        </w:drawing>
      </w:r>
    </w:p>
    <w:p w:rsidR="003048B1" w:rsidRPr="00E75766" w:rsidRDefault="003048B1">
      <w:pPr>
        <w:rPr>
          <w:rFonts w:cs="Times New Roman"/>
          <w:b/>
          <w:sz w:val="28"/>
          <w:szCs w:val="28"/>
        </w:rPr>
      </w:pPr>
      <w:r w:rsidRPr="00E75766">
        <w:rPr>
          <w:rFonts w:cs="Times New Roman"/>
          <w:b/>
          <w:noProof/>
          <w:sz w:val="28"/>
          <w:szCs w:val="28"/>
        </w:rPr>
        <w:drawing>
          <wp:inline distT="0" distB="0" distL="0" distR="0">
            <wp:extent cx="5476875" cy="3762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875" cy="3762375"/>
                    </a:xfrm>
                    <a:prstGeom prst="rect">
                      <a:avLst/>
                    </a:prstGeom>
                    <a:noFill/>
                    <a:ln>
                      <a:noFill/>
                    </a:ln>
                  </pic:spPr>
                </pic:pic>
              </a:graphicData>
            </a:graphic>
          </wp:inline>
        </w:drawing>
      </w:r>
    </w:p>
    <w:p w:rsidR="003048B1" w:rsidRPr="00E75766" w:rsidRDefault="003048B1">
      <w:pPr>
        <w:rPr>
          <w:rFonts w:cs="Times New Roman"/>
          <w:b/>
          <w:sz w:val="28"/>
          <w:szCs w:val="28"/>
        </w:rPr>
      </w:pPr>
      <w:r w:rsidRPr="00E75766">
        <w:rPr>
          <w:rFonts w:cs="Times New Roman"/>
          <w:b/>
          <w:sz w:val="28"/>
          <w:szCs w:val="28"/>
        </w:rPr>
        <w:br w:type="page"/>
      </w:r>
    </w:p>
    <w:p w:rsidR="003048B1" w:rsidRPr="00E75766" w:rsidRDefault="003048B1">
      <w:pPr>
        <w:rPr>
          <w:rFonts w:cs="Times New Roman"/>
          <w:sz w:val="28"/>
          <w:szCs w:val="28"/>
        </w:rPr>
      </w:pPr>
      <w:r w:rsidRPr="00E75766">
        <w:rPr>
          <w:rFonts w:cs="Times New Roman"/>
          <w:sz w:val="28"/>
          <w:szCs w:val="28"/>
        </w:rPr>
        <w:lastRenderedPageBreak/>
        <w:t xml:space="preserve">Verify that under Configured Directories, </w:t>
      </w:r>
      <w:r w:rsidRPr="00E75766">
        <w:rPr>
          <w:rFonts w:cs="Times New Roman"/>
          <w:i/>
          <w:sz w:val="28"/>
          <w:szCs w:val="28"/>
        </w:rPr>
        <w:t xml:space="preserve">your domain </w:t>
      </w:r>
      <w:r w:rsidRPr="00E75766">
        <w:rPr>
          <w:rFonts w:cs="Times New Roman"/>
          <w:sz w:val="28"/>
          <w:szCs w:val="28"/>
        </w:rPr>
        <w:t xml:space="preserve">is listed and then select the checkbox </w:t>
      </w:r>
      <w:r w:rsidRPr="00E75766">
        <w:rPr>
          <w:rFonts w:cs="Times New Roman"/>
          <w:b/>
          <w:sz w:val="28"/>
          <w:szCs w:val="28"/>
        </w:rPr>
        <w:t xml:space="preserve">Continue without any verified domains </w:t>
      </w:r>
      <w:r w:rsidRPr="00E75766">
        <w:rPr>
          <w:rFonts w:cs="Times New Roman"/>
          <w:sz w:val="28"/>
          <w:szCs w:val="28"/>
        </w:rPr>
        <w:t xml:space="preserve">and click </w:t>
      </w:r>
      <w:r w:rsidRPr="00E75766">
        <w:rPr>
          <w:rFonts w:cs="Times New Roman"/>
          <w:b/>
          <w:sz w:val="28"/>
          <w:szCs w:val="28"/>
        </w:rPr>
        <w:t>Next</w:t>
      </w:r>
      <w:r w:rsidRPr="00E75766">
        <w:rPr>
          <w:rFonts w:cs="Times New Roman"/>
          <w:sz w:val="28"/>
          <w:szCs w:val="28"/>
        </w:rPr>
        <w:t>.</w:t>
      </w:r>
    </w:p>
    <w:p w:rsidR="003048B1" w:rsidRPr="00E75766" w:rsidRDefault="003048B1">
      <w:pPr>
        <w:rPr>
          <w:rFonts w:cs="Times New Roman"/>
          <w:b/>
          <w:sz w:val="28"/>
          <w:szCs w:val="28"/>
        </w:rPr>
      </w:pPr>
      <w:r w:rsidRPr="00E75766">
        <w:rPr>
          <w:rFonts w:cs="Times New Roman"/>
          <w:b/>
          <w:noProof/>
          <w:sz w:val="28"/>
          <w:szCs w:val="28"/>
        </w:rPr>
        <w:drawing>
          <wp:inline distT="0" distB="0" distL="0" distR="0">
            <wp:extent cx="5476875" cy="37814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875" cy="3781425"/>
                    </a:xfrm>
                    <a:prstGeom prst="rect">
                      <a:avLst/>
                    </a:prstGeom>
                    <a:noFill/>
                    <a:ln>
                      <a:noFill/>
                    </a:ln>
                  </pic:spPr>
                </pic:pic>
              </a:graphicData>
            </a:graphic>
          </wp:inline>
        </w:drawing>
      </w:r>
    </w:p>
    <w:p w:rsidR="003048B1" w:rsidRPr="00E75766" w:rsidRDefault="003048B1">
      <w:pPr>
        <w:rPr>
          <w:rFonts w:cs="Times New Roman"/>
          <w:b/>
          <w:sz w:val="28"/>
          <w:szCs w:val="28"/>
        </w:rPr>
      </w:pPr>
    </w:p>
    <w:p w:rsidR="003048B1" w:rsidRPr="00E75766" w:rsidRDefault="003048B1">
      <w:pPr>
        <w:rPr>
          <w:rFonts w:cs="Times New Roman"/>
          <w:b/>
          <w:sz w:val="28"/>
          <w:szCs w:val="28"/>
        </w:rPr>
      </w:pPr>
    </w:p>
    <w:p w:rsidR="00EF5CFA" w:rsidRPr="00E75766" w:rsidRDefault="00EF5CFA">
      <w:pPr>
        <w:rPr>
          <w:rFonts w:cs="Times New Roman"/>
          <w:sz w:val="28"/>
          <w:szCs w:val="28"/>
        </w:rPr>
      </w:pPr>
      <w:r w:rsidRPr="00E75766">
        <w:rPr>
          <w:rFonts w:cs="Times New Roman"/>
          <w:sz w:val="28"/>
          <w:szCs w:val="28"/>
        </w:rPr>
        <w:br w:type="page"/>
      </w:r>
    </w:p>
    <w:p w:rsidR="00EF5CFA" w:rsidRPr="00E75766" w:rsidRDefault="003048B1">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Domain and OU filtering</w:t>
      </w:r>
      <w:r w:rsidRPr="00E75766">
        <w:rPr>
          <w:rFonts w:cs="Times New Roman"/>
          <w:sz w:val="28"/>
          <w:szCs w:val="28"/>
        </w:rPr>
        <w:t xml:space="preserve"> page</w:t>
      </w:r>
      <w:r w:rsidR="00EF5CFA" w:rsidRPr="00E75766">
        <w:rPr>
          <w:rFonts w:cs="Times New Roman"/>
          <w:sz w:val="28"/>
          <w:szCs w:val="28"/>
        </w:rPr>
        <w:t xml:space="preserve">, select the </w:t>
      </w:r>
      <w:r w:rsidR="00EF5CFA" w:rsidRPr="00E75766">
        <w:rPr>
          <w:rFonts w:cs="Times New Roman"/>
          <w:b/>
          <w:sz w:val="28"/>
          <w:szCs w:val="28"/>
        </w:rPr>
        <w:t>Sync selected domain</w:t>
      </w:r>
      <w:r w:rsidR="00EF5CFA" w:rsidRPr="00E75766">
        <w:rPr>
          <w:rFonts w:cs="Times New Roman"/>
          <w:sz w:val="28"/>
          <w:szCs w:val="28"/>
        </w:rPr>
        <w:t xml:space="preserve"> </w:t>
      </w:r>
      <w:r w:rsidR="00EF5CFA" w:rsidRPr="00E75766">
        <w:rPr>
          <w:rFonts w:cs="Times New Roman"/>
          <w:b/>
          <w:sz w:val="28"/>
          <w:szCs w:val="28"/>
        </w:rPr>
        <w:t>and OUs</w:t>
      </w:r>
      <w:r w:rsidR="00EF5CFA" w:rsidRPr="00E75766">
        <w:rPr>
          <w:rFonts w:cs="Times New Roman"/>
          <w:sz w:val="28"/>
          <w:szCs w:val="28"/>
        </w:rPr>
        <w:t xml:space="preserve"> check box, expand the </w:t>
      </w:r>
      <w:r w:rsidR="00EF5CFA" w:rsidRPr="00E75766">
        <w:rPr>
          <w:rFonts w:cs="Times New Roman"/>
          <w:b/>
          <w:sz w:val="28"/>
          <w:szCs w:val="28"/>
        </w:rPr>
        <w:t>domain</w:t>
      </w:r>
      <w:r w:rsidR="00EF5CFA" w:rsidRPr="00E75766">
        <w:rPr>
          <w:rFonts w:cs="Times New Roman"/>
          <w:sz w:val="28"/>
          <w:szCs w:val="28"/>
        </w:rPr>
        <w:t xml:space="preserve"> entry, clear all not required check boxes with exception of the one containing the user accounts, groups and service accounts, organization unit &amp; click </w:t>
      </w:r>
      <w:r w:rsidR="00EF5CFA" w:rsidRPr="00E75766">
        <w:rPr>
          <w:rFonts w:cs="Times New Roman"/>
          <w:b/>
          <w:sz w:val="28"/>
          <w:szCs w:val="28"/>
        </w:rPr>
        <w:t>Next.</w:t>
      </w:r>
    </w:p>
    <w:p w:rsidR="00EF5CFA" w:rsidRPr="00E75766" w:rsidRDefault="00EF5CFA">
      <w:pPr>
        <w:rPr>
          <w:rFonts w:cs="Times New Roman"/>
          <w:sz w:val="28"/>
          <w:szCs w:val="28"/>
        </w:rPr>
      </w:pPr>
    </w:p>
    <w:p w:rsidR="003048B1" w:rsidRPr="00E75766" w:rsidRDefault="003048B1">
      <w:pPr>
        <w:rPr>
          <w:rFonts w:cs="Times New Roman"/>
          <w:b/>
          <w:sz w:val="28"/>
          <w:szCs w:val="28"/>
        </w:rPr>
      </w:pPr>
      <w:r w:rsidRPr="00E75766">
        <w:rPr>
          <w:rFonts w:cs="Times New Roman"/>
          <w:b/>
          <w:noProof/>
          <w:sz w:val="28"/>
          <w:szCs w:val="28"/>
        </w:rPr>
        <w:drawing>
          <wp:inline distT="0" distB="0" distL="0" distR="0">
            <wp:extent cx="5486400" cy="3762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762375"/>
                    </a:xfrm>
                    <a:prstGeom prst="rect">
                      <a:avLst/>
                    </a:prstGeom>
                    <a:noFill/>
                    <a:ln>
                      <a:noFill/>
                    </a:ln>
                  </pic:spPr>
                </pic:pic>
              </a:graphicData>
            </a:graphic>
          </wp:inline>
        </w:drawing>
      </w:r>
    </w:p>
    <w:p w:rsidR="00EF5CFA" w:rsidRPr="00E75766" w:rsidRDefault="00EF5CFA">
      <w:pPr>
        <w:rPr>
          <w:rFonts w:cs="Times New Roman"/>
          <w:b/>
          <w:sz w:val="28"/>
          <w:szCs w:val="28"/>
        </w:rPr>
      </w:pPr>
      <w:r w:rsidRPr="00E75766">
        <w:rPr>
          <w:rFonts w:cs="Times New Roman"/>
          <w:b/>
          <w:sz w:val="28"/>
          <w:szCs w:val="28"/>
        </w:rPr>
        <w:br w:type="page"/>
      </w:r>
    </w:p>
    <w:p w:rsidR="002662B8" w:rsidRPr="00E75766" w:rsidRDefault="00EF5CFA">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Uniquely identifying your users</w:t>
      </w:r>
      <w:r w:rsidRPr="00E75766">
        <w:rPr>
          <w:rFonts w:cs="Times New Roman"/>
          <w:sz w:val="28"/>
          <w:szCs w:val="28"/>
        </w:rPr>
        <w:t xml:space="preserve"> page, verify that Users are represented only once across all directories is selected, and then click </w:t>
      </w:r>
      <w:r w:rsidRPr="00E75766">
        <w:rPr>
          <w:rFonts w:cs="Times New Roman"/>
          <w:b/>
          <w:sz w:val="28"/>
          <w:szCs w:val="28"/>
        </w:rPr>
        <w:t>Next</w:t>
      </w:r>
      <w:r w:rsidRPr="00E75766">
        <w:rPr>
          <w:rFonts w:cs="Times New Roman"/>
          <w:sz w:val="28"/>
          <w:szCs w:val="28"/>
        </w:rPr>
        <w:t>.</w:t>
      </w:r>
    </w:p>
    <w:p w:rsidR="00EF5CFA" w:rsidRPr="00E75766" w:rsidRDefault="00EF5CFA">
      <w:pPr>
        <w:rPr>
          <w:rFonts w:cs="Times New Roman"/>
          <w:b/>
          <w:sz w:val="28"/>
          <w:szCs w:val="28"/>
        </w:rPr>
      </w:pPr>
      <w:r w:rsidRPr="00E75766">
        <w:rPr>
          <w:rFonts w:cs="Times New Roman"/>
          <w:b/>
          <w:noProof/>
          <w:sz w:val="28"/>
          <w:szCs w:val="28"/>
        </w:rPr>
        <w:drawing>
          <wp:inline distT="0" distB="0" distL="0" distR="0">
            <wp:extent cx="5476875" cy="3781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6875" cy="3781425"/>
                    </a:xfrm>
                    <a:prstGeom prst="rect">
                      <a:avLst/>
                    </a:prstGeom>
                    <a:noFill/>
                    <a:ln>
                      <a:noFill/>
                    </a:ln>
                  </pic:spPr>
                </pic:pic>
              </a:graphicData>
            </a:graphic>
          </wp:inline>
        </w:drawing>
      </w:r>
    </w:p>
    <w:p w:rsidR="00DE3D38" w:rsidRPr="00E75766" w:rsidRDefault="00DE3D38">
      <w:pPr>
        <w:rPr>
          <w:rFonts w:cs="Times New Roman"/>
          <w:b/>
          <w:sz w:val="28"/>
          <w:szCs w:val="28"/>
        </w:rPr>
      </w:pPr>
      <w:r w:rsidRPr="00E75766">
        <w:rPr>
          <w:rFonts w:cs="Times New Roman"/>
          <w:b/>
          <w:sz w:val="28"/>
          <w:szCs w:val="28"/>
        </w:rPr>
        <w:br w:type="page"/>
      </w:r>
    </w:p>
    <w:p w:rsidR="00DE3D38" w:rsidRPr="00E75766" w:rsidRDefault="00DE3D38">
      <w:pPr>
        <w:rPr>
          <w:rFonts w:cs="Times New Roman"/>
          <w:sz w:val="28"/>
          <w:szCs w:val="28"/>
        </w:rPr>
      </w:pPr>
      <w:r w:rsidRPr="00E75766">
        <w:rPr>
          <w:rFonts w:cs="Times New Roman"/>
          <w:sz w:val="28"/>
          <w:szCs w:val="28"/>
        </w:rPr>
        <w:lastRenderedPageBreak/>
        <w:t xml:space="preserve">On the Filter users and devices page, verify that </w:t>
      </w:r>
      <w:r w:rsidRPr="00E75766">
        <w:rPr>
          <w:rFonts w:cs="Times New Roman"/>
          <w:b/>
          <w:sz w:val="28"/>
          <w:szCs w:val="28"/>
        </w:rPr>
        <w:t>synchronize all users and devices</w:t>
      </w:r>
      <w:r w:rsidRPr="00E75766">
        <w:rPr>
          <w:rFonts w:cs="Times New Roman"/>
          <w:sz w:val="28"/>
          <w:szCs w:val="28"/>
        </w:rPr>
        <w:t xml:space="preserve"> is selected then click </w:t>
      </w:r>
      <w:r w:rsidRPr="00E75766">
        <w:rPr>
          <w:rFonts w:cs="Times New Roman"/>
          <w:b/>
          <w:sz w:val="28"/>
          <w:szCs w:val="28"/>
        </w:rPr>
        <w:t>Next</w:t>
      </w:r>
      <w:r w:rsidRPr="00E75766">
        <w:rPr>
          <w:rFonts w:cs="Times New Roman"/>
          <w:sz w:val="28"/>
          <w:szCs w:val="28"/>
        </w:rPr>
        <w:t>.</w:t>
      </w:r>
    </w:p>
    <w:p w:rsidR="003048B1" w:rsidRPr="00E75766" w:rsidRDefault="00DE3D38">
      <w:pPr>
        <w:rPr>
          <w:rFonts w:cs="Times New Roman"/>
          <w:b/>
          <w:sz w:val="28"/>
          <w:szCs w:val="28"/>
        </w:rPr>
      </w:pPr>
      <w:r w:rsidRPr="00E75766">
        <w:rPr>
          <w:rFonts w:cs="Times New Roman"/>
          <w:b/>
          <w:noProof/>
          <w:sz w:val="28"/>
          <w:szCs w:val="28"/>
        </w:rPr>
        <w:drawing>
          <wp:inline distT="0" distB="0" distL="0" distR="0">
            <wp:extent cx="5486400" cy="3705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705225"/>
                    </a:xfrm>
                    <a:prstGeom prst="rect">
                      <a:avLst/>
                    </a:prstGeom>
                    <a:noFill/>
                    <a:ln>
                      <a:noFill/>
                    </a:ln>
                  </pic:spPr>
                </pic:pic>
              </a:graphicData>
            </a:graphic>
          </wp:inline>
        </w:drawing>
      </w:r>
    </w:p>
    <w:p w:rsidR="00DE3D38" w:rsidRPr="00E75766" w:rsidRDefault="00DE3D38">
      <w:pPr>
        <w:rPr>
          <w:rFonts w:cs="Times New Roman"/>
          <w:b/>
          <w:sz w:val="28"/>
          <w:szCs w:val="28"/>
        </w:rPr>
      </w:pPr>
      <w:r w:rsidRPr="00E75766">
        <w:rPr>
          <w:rFonts w:cs="Times New Roman"/>
          <w:b/>
          <w:sz w:val="28"/>
          <w:szCs w:val="28"/>
        </w:rPr>
        <w:br w:type="page"/>
      </w:r>
    </w:p>
    <w:p w:rsidR="00D648B8" w:rsidRPr="00E75766" w:rsidRDefault="00DE3D38">
      <w:pPr>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Optional Features</w:t>
      </w:r>
      <w:r w:rsidRPr="00E75766">
        <w:rPr>
          <w:rFonts w:cs="Times New Roman"/>
          <w:sz w:val="28"/>
          <w:szCs w:val="28"/>
        </w:rPr>
        <w:t xml:space="preserve"> page, verify that Password synchronization is selected. If you need to allow the </w:t>
      </w:r>
      <w:r w:rsidRPr="00E75766">
        <w:rPr>
          <w:rFonts w:cs="Times New Roman"/>
          <w:b/>
          <w:sz w:val="28"/>
          <w:szCs w:val="28"/>
        </w:rPr>
        <w:t>Password write-back</w:t>
      </w:r>
      <w:r w:rsidRPr="00E75766">
        <w:rPr>
          <w:rFonts w:cs="Times New Roman"/>
          <w:sz w:val="28"/>
          <w:szCs w:val="28"/>
        </w:rPr>
        <w:t xml:space="preserve"> to be enabled on this directory</w:t>
      </w:r>
      <w:r w:rsidR="006F2D03" w:rsidRPr="00E75766">
        <w:rPr>
          <w:rFonts w:cs="Times New Roman"/>
          <w:sz w:val="28"/>
          <w:szCs w:val="28"/>
        </w:rPr>
        <w:t xml:space="preserve"> (</w:t>
      </w:r>
      <w:r w:rsidR="006F2D03" w:rsidRPr="00E75766">
        <w:rPr>
          <w:rFonts w:cs="Times New Roman"/>
          <w:color w:val="222222"/>
          <w:sz w:val="28"/>
          <w:szCs w:val="28"/>
          <w:shd w:val="clear" w:color="auto" w:fill="FFFFFF"/>
        </w:rPr>
        <w:t>Password writeback allows you to configure your cloud tenant to write passwords back to you on-premises Active Directory)</w:t>
      </w:r>
      <w:r w:rsidRPr="00E75766">
        <w:rPr>
          <w:rFonts w:cs="Times New Roman"/>
          <w:sz w:val="28"/>
          <w:szCs w:val="28"/>
        </w:rPr>
        <w:t xml:space="preserve">, select the check box and </w:t>
      </w:r>
      <w:r w:rsidR="006F2D03" w:rsidRPr="00E75766">
        <w:rPr>
          <w:rFonts w:cs="Times New Roman"/>
          <w:sz w:val="28"/>
          <w:szCs w:val="28"/>
        </w:rPr>
        <w:t>click Next.</w:t>
      </w:r>
    </w:p>
    <w:p w:rsidR="00DE3D38" w:rsidRPr="00E75766" w:rsidRDefault="00DE3D38">
      <w:pPr>
        <w:rPr>
          <w:rFonts w:cs="Times New Roman"/>
          <w:b/>
          <w:sz w:val="28"/>
          <w:szCs w:val="28"/>
        </w:rPr>
      </w:pPr>
      <w:r w:rsidRPr="00E75766">
        <w:rPr>
          <w:rFonts w:cs="Times New Roman"/>
          <w:b/>
          <w:noProof/>
          <w:sz w:val="28"/>
          <w:szCs w:val="28"/>
        </w:rPr>
        <w:drawing>
          <wp:inline distT="0" distB="0" distL="0" distR="0">
            <wp:extent cx="5486400" cy="3781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inline>
        </w:drawing>
      </w:r>
    </w:p>
    <w:p w:rsidR="0069384A" w:rsidRPr="00E75766" w:rsidRDefault="0069384A" w:rsidP="00074879">
      <w:pPr>
        <w:pStyle w:val="ListParagraph"/>
        <w:ind w:left="0"/>
        <w:rPr>
          <w:rFonts w:cs="Times New Roman"/>
          <w:b/>
          <w:sz w:val="28"/>
          <w:szCs w:val="28"/>
        </w:rPr>
      </w:pPr>
    </w:p>
    <w:p w:rsidR="006F2D03" w:rsidRPr="00E75766" w:rsidRDefault="006F2D03">
      <w:pPr>
        <w:rPr>
          <w:rFonts w:cs="Times New Roman"/>
          <w:b/>
          <w:sz w:val="28"/>
          <w:szCs w:val="28"/>
        </w:rPr>
      </w:pPr>
      <w:r w:rsidRPr="00E75766">
        <w:rPr>
          <w:rFonts w:cs="Times New Roman"/>
          <w:b/>
          <w:sz w:val="28"/>
          <w:szCs w:val="28"/>
        </w:rPr>
        <w:br w:type="page"/>
      </w:r>
    </w:p>
    <w:p w:rsidR="0069384A" w:rsidRPr="00E75766" w:rsidRDefault="006F2D03" w:rsidP="00074879">
      <w:pPr>
        <w:pStyle w:val="ListParagraph"/>
        <w:ind w:left="0"/>
        <w:rPr>
          <w:rFonts w:cs="Times New Roman"/>
          <w:sz w:val="28"/>
          <w:szCs w:val="28"/>
        </w:rPr>
      </w:pPr>
      <w:r w:rsidRPr="00E75766">
        <w:rPr>
          <w:rFonts w:cs="Times New Roman"/>
          <w:sz w:val="28"/>
          <w:szCs w:val="28"/>
        </w:rPr>
        <w:lastRenderedPageBreak/>
        <w:t xml:space="preserve">On the </w:t>
      </w:r>
      <w:r w:rsidRPr="00E75766">
        <w:rPr>
          <w:rFonts w:cs="Times New Roman"/>
          <w:b/>
          <w:sz w:val="28"/>
          <w:szCs w:val="28"/>
        </w:rPr>
        <w:t>Ready to configure</w:t>
      </w:r>
      <w:r w:rsidRPr="00E75766">
        <w:rPr>
          <w:rFonts w:cs="Times New Roman"/>
          <w:sz w:val="28"/>
          <w:szCs w:val="28"/>
        </w:rPr>
        <w:t xml:space="preserve"> page, verify that </w:t>
      </w:r>
      <w:r w:rsidRPr="00E75766">
        <w:rPr>
          <w:rFonts w:cs="Times New Roman"/>
          <w:b/>
          <w:sz w:val="28"/>
          <w:szCs w:val="28"/>
        </w:rPr>
        <w:t>Start the synchronization process when configuration completes</w:t>
      </w:r>
      <w:r w:rsidRPr="00E75766">
        <w:rPr>
          <w:rFonts w:cs="Times New Roman"/>
          <w:sz w:val="28"/>
          <w:szCs w:val="28"/>
        </w:rPr>
        <w:t xml:space="preserve"> is selected to start the sync from domain to Azure.</w:t>
      </w:r>
    </w:p>
    <w:p w:rsidR="006F2D03" w:rsidRPr="00E75766" w:rsidRDefault="006F2D03" w:rsidP="00074879">
      <w:pPr>
        <w:pStyle w:val="ListParagraph"/>
        <w:ind w:left="0"/>
        <w:rPr>
          <w:rFonts w:cs="Times New Roman"/>
          <w:sz w:val="28"/>
          <w:szCs w:val="28"/>
        </w:rPr>
      </w:pPr>
    </w:p>
    <w:p w:rsidR="006F2D03" w:rsidRPr="00E75766" w:rsidRDefault="006F2D03" w:rsidP="00074879">
      <w:pPr>
        <w:pStyle w:val="ListParagraph"/>
        <w:ind w:left="0"/>
        <w:rPr>
          <w:rFonts w:cs="Times New Roman"/>
          <w:b/>
          <w:sz w:val="28"/>
          <w:szCs w:val="28"/>
        </w:rPr>
      </w:pPr>
      <w:r w:rsidRPr="00E75766">
        <w:rPr>
          <w:rFonts w:cs="Times New Roman"/>
          <w:noProof/>
          <w:sz w:val="28"/>
          <w:szCs w:val="28"/>
        </w:rPr>
        <w:drawing>
          <wp:inline distT="0" distB="0" distL="0" distR="0">
            <wp:extent cx="5476875" cy="37338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6875" cy="3733800"/>
                    </a:xfrm>
                    <a:prstGeom prst="rect">
                      <a:avLst/>
                    </a:prstGeom>
                    <a:noFill/>
                    <a:ln>
                      <a:noFill/>
                    </a:ln>
                  </pic:spPr>
                </pic:pic>
              </a:graphicData>
            </a:graphic>
          </wp:inline>
        </w:drawing>
      </w:r>
    </w:p>
    <w:p w:rsidR="006F2D03" w:rsidRPr="00E75766" w:rsidRDefault="006F2D03">
      <w:pPr>
        <w:rPr>
          <w:rFonts w:cs="Times New Roman"/>
          <w:b/>
          <w:sz w:val="28"/>
          <w:szCs w:val="28"/>
        </w:rPr>
      </w:pPr>
      <w:r w:rsidRPr="00E75766">
        <w:rPr>
          <w:rFonts w:cs="Times New Roman"/>
          <w:b/>
          <w:sz w:val="28"/>
          <w:szCs w:val="28"/>
        </w:rPr>
        <w:br w:type="page"/>
      </w:r>
    </w:p>
    <w:p w:rsidR="006F2D03" w:rsidRPr="00E75766" w:rsidRDefault="006F2D03" w:rsidP="00074879">
      <w:pPr>
        <w:pStyle w:val="ListParagraph"/>
        <w:ind w:left="0"/>
        <w:rPr>
          <w:rFonts w:cs="Times New Roman"/>
          <w:sz w:val="28"/>
          <w:szCs w:val="28"/>
        </w:rPr>
      </w:pPr>
      <w:r w:rsidRPr="00E75766">
        <w:rPr>
          <w:rFonts w:cs="Times New Roman"/>
          <w:sz w:val="28"/>
          <w:szCs w:val="28"/>
        </w:rPr>
        <w:lastRenderedPageBreak/>
        <w:t>Once the configuration is completed select exit.</w:t>
      </w:r>
    </w:p>
    <w:p w:rsidR="006F2D03" w:rsidRPr="00E75766" w:rsidRDefault="006F2D03" w:rsidP="00074879">
      <w:pPr>
        <w:pStyle w:val="ListParagraph"/>
        <w:ind w:left="0"/>
        <w:rPr>
          <w:rFonts w:cs="Times New Roman"/>
          <w:sz w:val="28"/>
          <w:szCs w:val="28"/>
        </w:rPr>
      </w:pPr>
    </w:p>
    <w:p w:rsidR="006F2D03" w:rsidRPr="00E75766" w:rsidRDefault="006F2D03"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86400" cy="3743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743325"/>
                    </a:xfrm>
                    <a:prstGeom prst="rect">
                      <a:avLst/>
                    </a:prstGeom>
                    <a:noFill/>
                    <a:ln>
                      <a:noFill/>
                    </a:ln>
                  </pic:spPr>
                </pic:pic>
              </a:graphicData>
            </a:graphic>
          </wp:inline>
        </w:drawing>
      </w:r>
    </w:p>
    <w:p w:rsidR="006F2D03" w:rsidRPr="00E75766" w:rsidRDefault="006F2D03">
      <w:pPr>
        <w:rPr>
          <w:rFonts w:cs="Times New Roman"/>
          <w:b/>
          <w:sz w:val="28"/>
          <w:szCs w:val="28"/>
        </w:rPr>
      </w:pPr>
      <w:r w:rsidRPr="00E75766">
        <w:rPr>
          <w:rFonts w:cs="Times New Roman"/>
          <w:b/>
          <w:sz w:val="28"/>
          <w:szCs w:val="28"/>
        </w:rPr>
        <w:br w:type="page"/>
      </w:r>
    </w:p>
    <w:p w:rsidR="006F2D03" w:rsidRPr="00E75766" w:rsidRDefault="006F1EED" w:rsidP="00074879">
      <w:pPr>
        <w:pStyle w:val="ListParagraph"/>
        <w:ind w:left="0"/>
        <w:rPr>
          <w:rFonts w:cs="Times New Roman"/>
          <w:sz w:val="28"/>
          <w:szCs w:val="28"/>
        </w:rPr>
      </w:pPr>
      <w:r w:rsidRPr="00E75766">
        <w:rPr>
          <w:rFonts w:cs="Times New Roman"/>
          <w:sz w:val="28"/>
          <w:szCs w:val="28"/>
        </w:rPr>
        <w:lastRenderedPageBreak/>
        <w:t>Once the AD synchronization is completed, you can see all the users and accounts are synchronized with Azure AD.</w:t>
      </w:r>
    </w:p>
    <w:p w:rsidR="006F1EED" w:rsidRPr="00E75766" w:rsidRDefault="006F1EED" w:rsidP="00074879">
      <w:pPr>
        <w:pStyle w:val="ListParagraph"/>
        <w:ind w:left="0"/>
        <w:rPr>
          <w:rFonts w:cs="Times New Roman"/>
          <w:sz w:val="28"/>
          <w:szCs w:val="28"/>
        </w:rPr>
      </w:pPr>
    </w:p>
    <w:p w:rsidR="006F1EED" w:rsidRPr="00E75766" w:rsidRDefault="006F1EED"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86400" cy="28479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6F1EED" w:rsidRPr="00E75766" w:rsidRDefault="006F1EED">
      <w:pPr>
        <w:rPr>
          <w:rFonts w:cs="Times New Roman"/>
          <w:b/>
          <w:sz w:val="28"/>
          <w:szCs w:val="28"/>
        </w:rPr>
      </w:pPr>
      <w:r w:rsidRPr="00E75766">
        <w:rPr>
          <w:rFonts w:cs="Times New Roman"/>
          <w:b/>
          <w:sz w:val="28"/>
          <w:szCs w:val="28"/>
        </w:rPr>
        <w:br w:type="page"/>
      </w:r>
    </w:p>
    <w:p w:rsidR="006F1EED" w:rsidRPr="00E75766" w:rsidRDefault="006F1EED" w:rsidP="00074879">
      <w:pPr>
        <w:pStyle w:val="ListParagraph"/>
        <w:ind w:left="0"/>
        <w:rPr>
          <w:rFonts w:cs="Times New Roman"/>
          <w:sz w:val="28"/>
          <w:szCs w:val="28"/>
        </w:rPr>
      </w:pPr>
      <w:r w:rsidRPr="00E75766">
        <w:rPr>
          <w:rFonts w:cs="Times New Roman"/>
          <w:sz w:val="28"/>
          <w:szCs w:val="28"/>
        </w:rPr>
        <w:lastRenderedPageBreak/>
        <w:t xml:space="preserve">To check the synchronization is happening or not, let’s take a user migrated to Azure AD. Currently the work info is blank. </w:t>
      </w:r>
    </w:p>
    <w:p w:rsidR="006F1EED" w:rsidRPr="00E75766" w:rsidRDefault="006F1EED" w:rsidP="00074879">
      <w:pPr>
        <w:pStyle w:val="ListParagraph"/>
        <w:ind w:left="0"/>
        <w:rPr>
          <w:rFonts w:cs="Times New Roman"/>
          <w:sz w:val="28"/>
          <w:szCs w:val="28"/>
        </w:rPr>
      </w:pPr>
    </w:p>
    <w:p w:rsidR="006F1EED" w:rsidRPr="00E75766" w:rsidRDefault="006F1EED"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76875" cy="2819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2819400"/>
                    </a:xfrm>
                    <a:prstGeom prst="rect">
                      <a:avLst/>
                    </a:prstGeom>
                    <a:noFill/>
                    <a:ln>
                      <a:noFill/>
                    </a:ln>
                  </pic:spPr>
                </pic:pic>
              </a:graphicData>
            </a:graphic>
          </wp:inline>
        </w:drawing>
      </w:r>
    </w:p>
    <w:p w:rsidR="006F1EED" w:rsidRPr="00E75766" w:rsidRDefault="006F1EED">
      <w:pPr>
        <w:rPr>
          <w:rFonts w:cs="Times New Roman"/>
          <w:b/>
          <w:sz w:val="28"/>
          <w:szCs w:val="28"/>
        </w:rPr>
      </w:pPr>
      <w:r w:rsidRPr="00E75766">
        <w:rPr>
          <w:rFonts w:cs="Times New Roman"/>
          <w:b/>
          <w:sz w:val="28"/>
          <w:szCs w:val="28"/>
        </w:rPr>
        <w:br w:type="page"/>
      </w:r>
    </w:p>
    <w:p w:rsidR="006F2D03" w:rsidRPr="00E75766" w:rsidRDefault="006F1EED" w:rsidP="00074879">
      <w:pPr>
        <w:pStyle w:val="ListParagraph"/>
        <w:ind w:left="0"/>
        <w:rPr>
          <w:rFonts w:cs="Times New Roman"/>
          <w:sz w:val="28"/>
          <w:szCs w:val="28"/>
        </w:rPr>
      </w:pPr>
      <w:r w:rsidRPr="00E75766">
        <w:rPr>
          <w:rFonts w:cs="Times New Roman"/>
          <w:sz w:val="28"/>
          <w:szCs w:val="28"/>
        </w:rPr>
        <w:lastRenderedPageBreak/>
        <w:t>Let’s update the Office info in on-prem AD for a user and click apply and ok.</w:t>
      </w:r>
    </w:p>
    <w:p w:rsidR="006F1EED" w:rsidRPr="00E75766" w:rsidRDefault="006F1EED" w:rsidP="00074879">
      <w:pPr>
        <w:pStyle w:val="ListParagraph"/>
        <w:ind w:left="0"/>
        <w:rPr>
          <w:rFonts w:cs="Times New Roman"/>
          <w:sz w:val="28"/>
          <w:szCs w:val="28"/>
        </w:rPr>
      </w:pPr>
    </w:p>
    <w:p w:rsidR="006F1EED" w:rsidRPr="00E75766" w:rsidRDefault="006F1EED" w:rsidP="00074879">
      <w:pPr>
        <w:pStyle w:val="ListParagraph"/>
        <w:ind w:left="0"/>
        <w:rPr>
          <w:rFonts w:cs="Times New Roman"/>
          <w:sz w:val="28"/>
          <w:szCs w:val="28"/>
        </w:rPr>
      </w:pPr>
    </w:p>
    <w:p w:rsidR="006F1EED" w:rsidRPr="00E75766" w:rsidRDefault="006F1EED" w:rsidP="00074879">
      <w:pPr>
        <w:pStyle w:val="ListParagraph"/>
        <w:ind w:left="0"/>
        <w:rPr>
          <w:rFonts w:cs="Times New Roman"/>
          <w:sz w:val="28"/>
          <w:szCs w:val="28"/>
        </w:rPr>
      </w:pPr>
      <w:r w:rsidRPr="00E75766">
        <w:rPr>
          <w:rFonts w:cs="Times New Roman"/>
          <w:noProof/>
          <w:sz w:val="28"/>
          <w:szCs w:val="28"/>
        </w:rPr>
        <w:drawing>
          <wp:inline distT="0" distB="0" distL="0" distR="0">
            <wp:extent cx="5476875" cy="35814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3581400"/>
                    </a:xfrm>
                    <a:prstGeom prst="rect">
                      <a:avLst/>
                    </a:prstGeom>
                    <a:noFill/>
                    <a:ln>
                      <a:noFill/>
                    </a:ln>
                  </pic:spPr>
                </pic:pic>
              </a:graphicData>
            </a:graphic>
          </wp:inline>
        </w:drawing>
      </w:r>
    </w:p>
    <w:p w:rsidR="006F1EED" w:rsidRPr="00E75766" w:rsidRDefault="006F1EED">
      <w:pPr>
        <w:rPr>
          <w:rFonts w:cs="Times New Roman"/>
          <w:sz w:val="28"/>
          <w:szCs w:val="28"/>
        </w:rPr>
      </w:pPr>
      <w:r w:rsidRPr="00E75766">
        <w:rPr>
          <w:rFonts w:cs="Times New Roman"/>
          <w:sz w:val="28"/>
          <w:szCs w:val="28"/>
        </w:rPr>
        <w:br w:type="page"/>
      </w:r>
    </w:p>
    <w:p w:rsidR="006F1EED" w:rsidRPr="00E75766" w:rsidRDefault="006F1EED" w:rsidP="00074879">
      <w:pPr>
        <w:pStyle w:val="ListParagraph"/>
        <w:ind w:left="0"/>
        <w:rPr>
          <w:rFonts w:cs="Times New Roman"/>
          <w:sz w:val="28"/>
          <w:szCs w:val="28"/>
        </w:rPr>
      </w:pPr>
      <w:r w:rsidRPr="00E75766">
        <w:rPr>
          <w:rFonts w:cs="Times New Roman"/>
          <w:sz w:val="28"/>
          <w:szCs w:val="28"/>
        </w:rPr>
        <w:lastRenderedPageBreak/>
        <w:t>Now open the Windows Powershell with Run as Administrator.</w:t>
      </w:r>
    </w:p>
    <w:p w:rsidR="00650D38" w:rsidRPr="00E75766" w:rsidRDefault="00650D38" w:rsidP="00074879">
      <w:pPr>
        <w:pStyle w:val="ListParagraph"/>
        <w:ind w:left="0"/>
        <w:rPr>
          <w:rFonts w:cs="Times New Roman"/>
          <w:sz w:val="28"/>
          <w:szCs w:val="28"/>
        </w:rPr>
      </w:pPr>
      <w:r w:rsidRPr="00E75766">
        <w:rPr>
          <w:rFonts w:cs="Times New Roman"/>
          <w:sz w:val="28"/>
          <w:szCs w:val="28"/>
        </w:rPr>
        <w:t>To display the current configuration settings for synchronization with Azure AD.</w:t>
      </w:r>
    </w:p>
    <w:p w:rsidR="00650D38" w:rsidRPr="00E75766" w:rsidRDefault="00650D38" w:rsidP="00074879">
      <w:pPr>
        <w:pStyle w:val="ListParagraph"/>
        <w:ind w:left="0"/>
        <w:rPr>
          <w:rFonts w:cs="Times New Roman"/>
          <w:sz w:val="28"/>
          <w:szCs w:val="28"/>
        </w:rPr>
      </w:pPr>
    </w:p>
    <w:p w:rsidR="006F1EED" w:rsidRPr="00E75766" w:rsidRDefault="00650D38" w:rsidP="00074879">
      <w:pPr>
        <w:pStyle w:val="ListParagraph"/>
        <w:ind w:left="0"/>
        <w:rPr>
          <w:rFonts w:cs="Times New Roman"/>
          <w:b/>
          <w:sz w:val="28"/>
          <w:szCs w:val="28"/>
        </w:rPr>
      </w:pPr>
      <w:r w:rsidRPr="00E75766">
        <w:rPr>
          <w:rFonts w:cs="Times New Roman"/>
          <w:sz w:val="28"/>
          <w:szCs w:val="28"/>
        </w:rPr>
        <w:t xml:space="preserve">Run the command:     </w:t>
      </w:r>
      <w:r w:rsidRPr="00E75766">
        <w:rPr>
          <w:rFonts w:cs="Times New Roman"/>
          <w:sz w:val="28"/>
          <w:szCs w:val="28"/>
        </w:rPr>
        <w:tab/>
        <w:t xml:space="preserve"> </w:t>
      </w:r>
      <w:r w:rsidRPr="00E75766">
        <w:rPr>
          <w:rFonts w:cs="Times New Roman"/>
          <w:b/>
          <w:sz w:val="28"/>
          <w:szCs w:val="28"/>
        </w:rPr>
        <w:t>Get-ADSyncScheduler</w:t>
      </w:r>
    </w:p>
    <w:p w:rsidR="00650D38" w:rsidRPr="00E75766" w:rsidRDefault="00650D38" w:rsidP="00074879">
      <w:pPr>
        <w:pStyle w:val="ListParagraph"/>
        <w:ind w:left="0"/>
        <w:rPr>
          <w:rFonts w:cs="Times New Roman"/>
          <w:b/>
          <w:sz w:val="28"/>
          <w:szCs w:val="28"/>
        </w:rPr>
      </w:pPr>
    </w:p>
    <w:p w:rsidR="00650D38" w:rsidRPr="00E75766" w:rsidRDefault="00650D38" w:rsidP="00074879">
      <w:pPr>
        <w:pStyle w:val="ListParagraph"/>
        <w:ind w:left="0"/>
        <w:rPr>
          <w:rFonts w:cs="Times New Roman"/>
          <w:b/>
          <w:sz w:val="28"/>
          <w:szCs w:val="28"/>
        </w:rPr>
      </w:pPr>
      <w:r w:rsidRPr="00E75766">
        <w:rPr>
          <w:rFonts w:cs="Times New Roman"/>
          <w:b/>
          <w:noProof/>
          <w:sz w:val="28"/>
          <w:szCs w:val="28"/>
        </w:rPr>
        <w:drawing>
          <wp:inline distT="0" distB="0" distL="0" distR="0">
            <wp:extent cx="5486400" cy="2752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752725"/>
                    </a:xfrm>
                    <a:prstGeom prst="rect">
                      <a:avLst/>
                    </a:prstGeom>
                    <a:noFill/>
                    <a:ln>
                      <a:noFill/>
                    </a:ln>
                  </pic:spPr>
                </pic:pic>
              </a:graphicData>
            </a:graphic>
          </wp:inline>
        </w:drawing>
      </w:r>
    </w:p>
    <w:p w:rsidR="00650D38" w:rsidRPr="00E75766" w:rsidRDefault="00650D38">
      <w:pPr>
        <w:rPr>
          <w:rFonts w:cs="Times New Roman"/>
          <w:b/>
          <w:sz w:val="28"/>
          <w:szCs w:val="28"/>
        </w:rPr>
      </w:pPr>
      <w:r w:rsidRPr="00E75766">
        <w:rPr>
          <w:rFonts w:cs="Times New Roman"/>
          <w:b/>
          <w:sz w:val="28"/>
          <w:szCs w:val="28"/>
        </w:rPr>
        <w:br w:type="page"/>
      </w:r>
    </w:p>
    <w:p w:rsidR="00650D38" w:rsidRPr="00E75766" w:rsidRDefault="00650D38" w:rsidP="00074879">
      <w:pPr>
        <w:pStyle w:val="ListParagraph"/>
        <w:ind w:left="0"/>
        <w:rPr>
          <w:rFonts w:cs="Times New Roman"/>
          <w:sz w:val="28"/>
          <w:szCs w:val="28"/>
        </w:rPr>
      </w:pPr>
      <w:r w:rsidRPr="00E75766">
        <w:rPr>
          <w:rFonts w:cs="Times New Roman"/>
          <w:sz w:val="28"/>
          <w:szCs w:val="28"/>
        </w:rPr>
        <w:lastRenderedPageBreak/>
        <w:t>Then type the command to initiate the synchronization and wait until synchronization completes before proceeding.</w:t>
      </w:r>
    </w:p>
    <w:p w:rsidR="00650D38" w:rsidRPr="00E75766" w:rsidRDefault="00650D38" w:rsidP="00074879">
      <w:pPr>
        <w:pStyle w:val="ListParagraph"/>
        <w:ind w:left="0"/>
        <w:rPr>
          <w:rFonts w:cs="Times New Roman"/>
          <w:sz w:val="28"/>
          <w:szCs w:val="28"/>
        </w:rPr>
      </w:pPr>
    </w:p>
    <w:p w:rsidR="00650D38" w:rsidRPr="00E75766" w:rsidRDefault="00650D38" w:rsidP="00074879">
      <w:pPr>
        <w:pStyle w:val="ListParagraph"/>
        <w:ind w:left="0"/>
        <w:rPr>
          <w:rFonts w:cs="Times New Roman"/>
          <w:b/>
          <w:sz w:val="28"/>
          <w:szCs w:val="28"/>
        </w:rPr>
      </w:pPr>
      <w:r w:rsidRPr="00E75766">
        <w:rPr>
          <w:rFonts w:cs="Times New Roman"/>
          <w:sz w:val="28"/>
          <w:szCs w:val="28"/>
        </w:rPr>
        <w:t xml:space="preserve">Command: </w:t>
      </w:r>
      <w:r w:rsidRPr="00E75766">
        <w:rPr>
          <w:rFonts w:cs="Times New Roman"/>
          <w:sz w:val="28"/>
          <w:szCs w:val="28"/>
        </w:rPr>
        <w:tab/>
      </w:r>
      <w:r w:rsidRPr="00E75766">
        <w:rPr>
          <w:rFonts w:cs="Times New Roman"/>
          <w:sz w:val="28"/>
          <w:szCs w:val="28"/>
        </w:rPr>
        <w:tab/>
      </w:r>
      <w:r w:rsidRPr="00E75766">
        <w:rPr>
          <w:rFonts w:cs="Times New Roman"/>
          <w:b/>
          <w:sz w:val="28"/>
          <w:szCs w:val="28"/>
        </w:rPr>
        <w:t>Start-ADSyncSyncCycle –PolicyType Delta</w:t>
      </w:r>
    </w:p>
    <w:p w:rsidR="00650D38" w:rsidRPr="00E75766" w:rsidRDefault="00650D38" w:rsidP="00074879">
      <w:pPr>
        <w:pStyle w:val="ListParagraph"/>
        <w:ind w:left="0"/>
        <w:rPr>
          <w:rFonts w:cs="Times New Roman"/>
          <w:b/>
          <w:sz w:val="28"/>
          <w:szCs w:val="28"/>
        </w:rPr>
      </w:pPr>
    </w:p>
    <w:p w:rsidR="00650D38" w:rsidRPr="00E75766" w:rsidRDefault="00650D38" w:rsidP="00074879">
      <w:pPr>
        <w:pStyle w:val="ListParagraph"/>
        <w:ind w:left="0"/>
        <w:rPr>
          <w:rFonts w:cs="Times New Roman"/>
          <w:sz w:val="28"/>
          <w:szCs w:val="28"/>
        </w:rPr>
      </w:pPr>
      <w:r w:rsidRPr="00E75766">
        <w:rPr>
          <w:rFonts w:cs="Times New Roman"/>
          <w:noProof/>
          <w:sz w:val="28"/>
          <w:szCs w:val="28"/>
        </w:rPr>
        <w:drawing>
          <wp:inline distT="0" distB="0" distL="0" distR="0">
            <wp:extent cx="5476875" cy="2667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p>
    <w:p w:rsidR="00650D38" w:rsidRPr="00E75766" w:rsidRDefault="00650D38" w:rsidP="00074879">
      <w:pPr>
        <w:pStyle w:val="ListParagraph"/>
        <w:ind w:left="0"/>
        <w:rPr>
          <w:rFonts w:cs="Times New Roman"/>
          <w:sz w:val="28"/>
          <w:szCs w:val="28"/>
        </w:rPr>
      </w:pPr>
    </w:p>
    <w:p w:rsidR="00AF5BD2" w:rsidRPr="00E75766" w:rsidRDefault="00650D38" w:rsidP="00074879">
      <w:pPr>
        <w:pStyle w:val="ListParagraph"/>
        <w:ind w:left="0"/>
        <w:rPr>
          <w:rFonts w:cs="Times New Roman"/>
          <w:sz w:val="28"/>
          <w:szCs w:val="28"/>
        </w:rPr>
      </w:pPr>
      <w:r w:rsidRPr="00E75766">
        <w:rPr>
          <w:rFonts w:cs="Times New Roman"/>
          <w:sz w:val="28"/>
          <w:szCs w:val="28"/>
        </w:rPr>
        <w:t xml:space="preserve"> </w:t>
      </w:r>
    </w:p>
    <w:p w:rsidR="00AF5BD2" w:rsidRPr="00E75766" w:rsidRDefault="00AF5BD2">
      <w:pPr>
        <w:rPr>
          <w:rFonts w:cs="Times New Roman"/>
          <w:sz w:val="28"/>
          <w:szCs w:val="28"/>
        </w:rPr>
      </w:pPr>
      <w:r w:rsidRPr="00E75766">
        <w:rPr>
          <w:rFonts w:cs="Times New Roman"/>
          <w:sz w:val="28"/>
          <w:szCs w:val="28"/>
        </w:rPr>
        <w:br w:type="page"/>
      </w:r>
    </w:p>
    <w:p w:rsidR="00650D38" w:rsidRPr="00E75766" w:rsidRDefault="00AF5BD2" w:rsidP="00074879">
      <w:pPr>
        <w:pStyle w:val="ListParagraph"/>
        <w:ind w:left="0"/>
        <w:rPr>
          <w:rFonts w:cs="Times New Roman"/>
          <w:sz w:val="28"/>
          <w:szCs w:val="28"/>
        </w:rPr>
      </w:pPr>
      <w:r w:rsidRPr="00E75766">
        <w:rPr>
          <w:rFonts w:cs="Times New Roman"/>
          <w:sz w:val="28"/>
          <w:szCs w:val="28"/>
        </w:rPr>
        <w:lastRenderedPageBreak/>
        <w:t>You can see the synchronization has happened and Office field is filled as per the on-prem AD modification.</w:t>
      </w:r>
    </w:p>
    <w:p w:rsidR="00AF5BD2" w:rsidRPr="00E75766" w:rsidRDefault="00AF5BD2" w:rsidP="00074879">
      <w:pPr>
        <w:pStyle w:val="ListParagraph"/>
        <w:ind w:left="0"/>
        <w:rPr>
          <w:rFonts w:cs="Times New Roman"/>
          <w:sz w:val="28"/>
          <w:szCs w:val="28"/>
        </w:rPr>
      </w:pPr>
    </w:p>
    <w:p w:rsidR="00AF5BD2" w:rsidRPr="00E75766" w:rsidRDefault="00AF5BD2" w:rsidP="00074879">
      <w:pPr>
        <w:pStyle w:val="ListParagraph"/>
        <w:ind w:left="0"/>
        <w:rPr>
          <w:rFonts w:cs="Times New Roman"/>
        </w:rPr>
      </w:pPr>
      <w:r w:rsidRPr="00E75766">
        <w:rPr>
          <w:rFonts w:cs="Times New Roman"/>
          <w:noProof/>
        </w:rPr>
        <w:drawing>
          <wp:inline distT="0" distB="0" distL="0" distR="0">
            <wp:extent cx="5486400" cy="2819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rsidR="00AF5BD2" w:rsidRPr="00E75766" w:rsidRDefault="00AF5BD2">
      <w:pPr>
        <w:rPr>
          <w:rFonts w:cs="Times New Roman"/>
        </w:rPr>
      </w:pPr>
      <w:r w:rsidRPr="00E75766">
        <w:rPr>
          <w:rFonts w:cs="Times New Roman"/>
        </w:rPr>
        <w:br w:type="page"/>
      </w:r>
    </w:p>
    <w:p w:rsidR="009C08D7" w:rsidRPr="00E75766" w:rsidRDefault="009C08D7" w:rsidP="009C08D7">
      <w:pPr>
        <w:pStyle w:val="Heading1"/>
        <w:rPr>
          <w:rFonts w:asciiTheme="minorHAnsi" w:hAnsiTheme="minorHAnsi"/>
          <w:b/>
        </w:rPr>
      </w:pPr>
      <w:bookmarkStart w:id="142" w:name="_Toc472519488"/>
      <w:r w:rsidRPr="00CC41B0">
        <w:rPr>
          <w:rFonts w:asciiTheme="minorHAnsi" w:hAnsiTheme="minorHAnsi"/>
        </w:rPr>
        <w:lastRenderedPageBreak/>
        <w:t>Powershell Commands:</w:t>
      </w:r>
      <w:bookmarkEnd w:id="142"/>
      <w:r w:rsidR="005F14B5">
        <w:rPr>
          <w:rFonts w:asciiTheme="minorHAnsi" w:hAnsiTheme="minorHAnsi"/>
          <w:b/>
        </w:rPr>
        <w:fldChar w:fldCharType="begin"/>
      </w:r>
      <w:r w:rsidR="005F14B5">
        <w:instrText xml:space="preserve"> XE "</w:instrText>
      </w:r>
      <w:r w:rsidR="005F14B5" w:rsidRPr="00733AE8">
        <w:rPr>
          <w:rFonts w:asciiTheme="minorHAnsi" w:hAnsiTheme="minorHAnsi"/>
          <w:b/>
        </w:rPr>
        <w:instrText>Powershell Commands</w:instrText>
      </w:r>
      <w:r w:rsidR="005F14B5" w:rsidRPr="00733AE8">
        <w:instrText>\</w:instrText>
      </w:r>
      <w:r w:rsidR="005F14B5" w:rsidRPr="00733AE8">
        <w:rPr>
          <w:rFonts w:asciiTheme="minorHAnsi" w:hAnsiTheme="minorHAnsi"/>
          <w:b/>
        </w:rPr>
        <w:instrText>:</w:instrText>
      </w:r>
      <w:r w:rsidR="005F14B5">
        <w:instrText xml:space="preserve">" </w:instrText>
      </w:r>
      <w:r w:rsidR="005F14B5">
        <w:rPr>
          <w:rFonts w:asciiTheme="minorHAnsi" w:hAnsiTheme="minorHAnsi"/>
          <w:b/>
        </w:rPr>
        <w:fldChar w:fldCharType="end"/>
      </w:r>
    </w:p>
    <w:p w:rsidR="009C08D7" w:rsidRPr="00E75766" w:rsidRDefault="009C08D7" w:rsidP="009C08D7"/>
    <w:p w:rsidR="009C08D7" w:rsidRPr="00E75766" w:rsidRDefault="009C08D7" w:rsidP="009C08D7">
      <w:pPr>
        <w:rPr>
          <w:color w:val="0081A4" w:themeColor="accent4" w:themeShade="BF"/>
          <w:sz w:val="28"/>
          <w:szCs w:val="28"/>
        </w:rPr>
      </w:pPr>
      <w:r w:rsidRPr="00E75766">
        <w:rPr>
          <w:b/>
          <w:color w:val="0081A4" w:themeColor="accent4" w:themeShade="BF"/>
          <w:sz w:val="28"/>
          <w:szCs w:val="28"/>
        </w:rPr>
        <w:t>Commands</w:t>
      </w:r>
      <w:r w:rsidRPr="00E75766">
        <w:rPr>
          <w:color w:val="0081A4" w:themeColor="accent4" w:themeShade="BF"/>
          <w:sz w:val="28"/>
          <w:szCs w:val="28"/>
        </w:rPr>
        <w:t xml:space="preserve">: </w:t>
      </w:r>
    </w:p>
    <w:p w:rsidR="009C08D7" w:rsidRPr="00E75766" w:rsidRDefault="009C08D7" w:rsidP="009C08D7">
      <w:pPr>
        <w:spacing w:line="240" w:lineRule="auto"/>
      </w:pPr>
      <w:r w:rsidRPr="00E75766">
        <w:t>Get-Module –ListAvailable;</w:t>
      </w:r>
    </w:p>
    <w:p w:rsidR="009C08D7" w:rsidRPr="00E75766" w:rsidRDefault="009C08D7" w:rsidP="009C08D7">
      <w:pPr>
        <w:spacing w:line="240" w:lineRule="auto"/>
      </w:pPr>
      <w:r w:rsidRPr="00E75766">
        <w:t>Import-Module ADSync;</w:t>
      </w:r>
    </w:p>
    <w:p w:rsidR="009C08D7" w:rsidRPr="00E75766" w:rsidRDefault="009C08D7" w:rsidP="009C08D7">
      <w:pPr>
        <w:spacing w:line="240" w:lineRule="auto"/>
      </w:pPr>
      <w:r w:rsidRPr="00E75766">
        <w:t>Get-ADSyncConnector;</w:t>
      </w:r>
    </w:p>
    <w:p w:rsidR="009C08D7" w:rsidRPr="00E75766" w:rsidRDefault="009C08D7" w:rsidP="009C08D7">
      <w:pPr>
        <w:spacing w:line="240" w:lineRule="auto"/>
      </w:pPr>
      <w:r w:rsidRPr="00E75766">
        <w:t>Get-ADSyncConnectorTypes;</w:t>
      </w:r>
    </w:p>
    <w:p w:rsidR="009C08D7" w:rsidRPr="00E75766" w:rsidRDefault="009C08D7" w:rsidP="009C08D7">
      <w:pPr>
        <w:spacing w:line="240" w:lineRule="auto"/>
      </w:pPr>
      <w:r w:rsidRPr="00E75766">
        <w:t>Get-ADSyncGlobalSettings</w:t>
      </w:r>
    </w:p>
    <w:p w:rsidR="009C08D7" w:rsidRPr="00E75766" w:rsidRDefault="009C08D7" w:rsidP="009C08D7">
      <w:pPr>
        <w:rPr>
          <w:b/>
          <w:color w:val="0081A4" w:themeColor="accent4" w:themeShade="BF"/>
          <w:sz w:val="28"/>
          <w:szCs w:val="28"/>
        </w:rPr>
      </w:pPr>
      <w:r w:rsidRPr="00E75766">
        <w:rPr>
          <w:b/>
          <w:color w:val="0081A4" w:themeColor="accent4" w:themeShade="BF"/>
          <w:sz w:val="28"/>
          <w:szCs w:val="28"/>
        </w:rPr>
        <w:t xml:space="preserve">Power shell Command </w:t>
      </w:r>
    </w:p>
    <w:p w:rsidR="009C08D7" w:rsidRPr="00E75766" w:rsidRDefault="009C08D7" w:rsidP="009C08D7">
      <w:r w:rsidRPr="00E75766">
        <w:rPr>
          <w:b/>
        </w:rPr>
        <w:t>To initiate ADSyncmanually with delta sync</w:t>
      </w:r>
      <w:r w:rsidRPr="00E75766">
        <w:t>: Start-ADSyncSyncCycle-PolicyTypeDelta</w:t>
      </w:r>
    </w:p>
    <w:p w:rsidR="009C08D7" w:rsidRPr="00E75766" w:rsidRDefault="009C08D7" w:rsidP="009C08D7">
      <w:r w:rsidRPr="00E75766">
        <w:rPr>
          <w:b/>
        </w:rPr>
        <w:t>To initiate ADSyncmanually with full sync:</w:t>
      </w:r>
      <w:r w:rsidRPr="00E75766">
        <w:t xml:space="preserve"> Start-ADSyncSyncCycle-PolicyTypeinitial</w:t>
      </w:r>
    </w:p>
    <w:p w:rsidR="009C08D7" w:rsidRPr="00E75766" w:rsidRDefault="009C08D7" w:rsidP="009C08D7">
      <w:r w:rsidRPr="00E75766">
        <w:rPr>
          <w:b/>
        </w:rPr>
        <w:t>To stop sync in progress</w:t>
      </w:r>
      <w:r w:rsidRPr="00E75766">
        <w:t>: Stop-ADSyncSyncCycle</w:t>
      </w:r>
    </w:p>
    <w:p w:rsidR="009C08D7" w:rsidRPr="00E75766" w:rsidRDefault="009C08D7" w:rsidP="009C08D7">
      <w:r w:rsidRPr="00E75766">
        <w:rPr>
          <w:b/>
        </w:rPr>
        <w:t>To get AAD sync password configuration:</w:t>
      </w:r>
      <w:r w:rsidRPr="00E75766">
        <w:t xml:space="preserve"> </w:t>
      </w:r>
    </w:p>
    <w:p w:rsidR="009C08D7" w:rsidRPr="00E75766" w:rsidRDefault="009C08D7" w:rsidP="009C08D7">
      <w:r w:rsidRPr="00E75766">
        <w:t>Get-ADSyncAADPasswordSyncConfiguration</w:t>
      </w:r>
    </w:p>
    <w:p w:rsidR="009C08D7" w:rsidRPr="00E75766" w:rsidRDefault="009C08D7" w:rsidP="009C08D7">
      <w:r w:rsidRPr="00E75766">
        <w:rPr>
          <w:b/>
        </w:rPr>
        <w:t>To get ADSyncconnector status:</w:t>
      </w:r>
      <w:r w:rsidRPr="00E75766">
        <w:t xml:space="preserve"> Get-ADSyncConnectorRunStatus</w:t>
      </w:r>
    </w:p>
    <w:p w:rsidR="009A0DAA" w:rsidRPr="00E75766" w:rsidRDefault="009C08D7">
      <w:r w:rsidRPr="00E75766">
        <w:rPr>
          <w:b/>
        </w:rPr>
        <w:t>To monitor the sync engine:</w:t>
      </w:r>
      <w:r w:rsidRPr="00E75766">
        <w:t xml:space="preserve"> Get-ADSyncConnectorRunStatus</w:t>
      </w:r>
      <w:r w:rsidR="009A0DAA" w:rsidRPr="00E75766">
        <w:br w:type="page"/>
      </w:r>
    </w:p>
    <w:p w:rsidR="006C1D4A" w:rsidRPr="00E75766" w:rsidRDefault="006C1D4A" w:rsidP="006C1D4A">
      <w:pPr>
        <w:pStyle w:val="Heading1"/>
        <w:rPr>
          <w:rFonts w:asciiTheme="minorHAnsi" w:hAnsiTheme="minorHAnsi"/>
        </w:rPr>
      </w:pPr>
      <w:bookmarkStart w:id="143" w:name="_Ref469303945"/>
      <w:bookmarkStart w:id="144" w:name="_Toc472519489"/>
      <w:r w:rsidRPr="00E75766">
        <w:rPr>
          <w:rFonts w:asciiTheme="minorHAnsi" w:hAnsiTheme="minorHAnsi"/>
        </w:rPr>
        <w:lastRenderedPageBreak/>
        <w:t>Azure AD connect Upgarde</w:t>
      </w:r>
      <w:bookmarkEnd w:id="143"/>
      <w:bookmarkEnd w:id="144"/>
      <w:r w:rsidR="005F14B5">
        <w:rPr>
          <w:rFonts w:asciiTheme="minorHAnsi" w:hAnsiTheme="minorHAnsi"/>
        </w:rPr>
        <w:fldChar w:fldCharType="begin"/>
      </w:r>
      <w:r w:rsidR="005F14B5">
        <w:instrText xml:space="preserve"> XE "</w:instrText>
      </w:r>
      <w:r w:rsidR="005F14B5" w:rsidRPr="005A0192">
        <w:rPr>
          <w:rFonts w:asciiTheme="minorHAnsi" w:hAnsiTheme="minorHAnsi"/>
        </w:rPr>
        <w:instrText>Azure AD connect Upgarde</w:instrText>
      </w:r>
      <w:r w:rsidR="005F14B5">
        <w:instrText xml:space="preserve">" </w:instrText>
      </w:r>
      <w:r w:rsidR="005F14B5">
        <w:rPr>
          <w:rFonts w:asciiTheme="minorHAnsi" w:hAnsiTheme="minorHAnsi"/>
        </w:rPr>
        <w:fldChar w:fldCharType="end"/>
      </w:r>
    </w:p>
    <w:p w:rsidR="006C1D4A" w:rsidRPr="00E75766" w:rsidRDefault="006C1D4A" w:rsidP="006C1D4A"/>
    <w:p w:rsidR="006C1D4A" w:rsidRPr="00E75766" w:rsidRDefault="006C1D4A" w:rsidP="006C1D4A">
      <w:r w:rsidRPr="00E75766">
        <w:t>Download the Azure-ADconnect software from the below location on the DC/member server where you have already installed Azure ADconnect software and start the installation.</w:t>
      </w:r>
    </w:p>
    <w:p w:rsidR="006C1D4A" w:rsidRPr="00E75766" w:rsidRDefault="00B70090" w:rsidP="006C1D4A">
      <w:hyperlink r:id="rId62" w:history="1">
        <w:r w:rsidR="006C1D4A" w:rsidRPr="00E75766">
          <w:rPr>
            <w:rStyle w:val="Hyperlink"/>
          </w:rPr>
          <w:t>https://www.microsoft.com/en-us/download/details.aspx?id=47594</w:t>
        </w:r>
      </w:hyperlink>
      <w:r w:rsidR="006C1D4A" w:rsidRPr="00E75766">
        <w:rPr>
          <w:noProof/>
        </w:rPr>
        <w:drawing>
          <wp:inline distT="0" distB="0" distL="0" distR="0" wp14:anchorId="3A70DE76" wp14:editId="17133A8C">
            <wp:extent cx="5943600" cy="415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sidR="006C1D4A" w:rsidRPr="00E75766">
        <w:rPr>
          <w:noProof/>
        </w:rPr>
        <w:lastRenderedPageBreak/>
        <w:drawing>
          <wp:inline distT="0" distB="0" distL="0" distR="0" wp14:anchorId="57B9D2FE" wp14:editId="0EE034B7">
            <wp:extent cx="5943600" cy="4133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sidR="006C1D4A" w:rsidRPr="00E75766">
        <w:rPr>
          <w:noProof/>
        </w:rPr>
        <w:drawing>
          <wp:inline distT="0" distB="0" distL="0" distR="0" wp14:anchorId="4A530D2C" wp14:editId="6F2D2FC4">
            <wp:extent cx="5943600" cy="4133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r w:rsidR="006C1D4A" w:rsidRPr="00E75766">
        <w:rPr>
          <w:noProof/>
        </w:rPr>
        <w:lastRenderedPageBreak/>
        <w:drawing>
          <wp:inline distT="0" distB="0" distL="0" distR="0" wp14:anchorId="338E69CA" wp14:editId="797D4053">
            <wp:extent cx="5934075" cy="41719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r w:rsidR="006C1D4A" w:rsidRPr="00E75766">
        <w:rPr>
          <w:noProof/>
        </w:rPr>
        <w:drawing>
          <wp:inline distT="0" distB="0" distL="0" distR="0" wp14:anchorId="5519971A" wp14:editId="51C6B076">
            <wp:extent cx="5943600" cy="4143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6C1D4A" w:rsidRPr="00E75766" w:rsidRDefault="006C1D4A" w:rsidP="006C1D4A">
      <w:r w:rsidRPr="00E75766">
        <w:br w:type="page"/>
      </w:r>
    </w:p>
    <w:p w:rsidR="006C1D4A" w:rsidRPr="00E75766" w:rsidRDefault="006C1D4A" w:rsidP="006C1D4A">
      <w:r w:rsidRPr="00E75766">
        <w:rPr>
          <w:noProof/>
        </w:rPr>
        <w:lastRenderedPageBreak/>
        <w:drawing>
          <wp:inline distT="0" distB="0" distL="0" distR="0" wp14:anchorId="4E6C8DE9" wp14:editId="358D04D4">
            <wp:extent cx="5934075" cy="3238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r w:rsidRPr="00E75766">
        <w:rPr>
          <w:noProof/>
        </w:rPr>
        <w:drawing>
          <wp:inline distT="0" distB="0" distL="0" distR="0" wp14:anchorId="7DFF030B" wp14:editId="3B24A885">
            <wp:extent cx="5943600" cy="4162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r w:rsidRPr="00E75766">
        <w:rPr>
          <w:noProof/>
        </w:rPr>
        <w:lastRenderedPageBreak/>
        <w:drawing>
          <wp:inline distT="0" distB="0" distL="0" distR="0" wp14:anchorId="0861C2F9" wp14:editId="298176F7">
            <wp:extent cx="5934075" cy="4181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Pr="00E75766">
        <w:rPr>
          <w:noProof/>
        </w:rPr>
        <w:drawing>
          <wp:inline distT="0" distB="0" distL="0" distR="0" wp14:anchorId="66BDB785" wp14:editId="173668B3">
            <wp:extent cx="5943600" cy="419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lastRenderedPageBreak/>
        <w:drawing>
          <wp:inline distT="0" distB="0" distL="0" distR="0" wp14:anchorId="1D5B466A" wp14:editId="51A90A80">
            <wp:extent cx="5943600" cy="42005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r w:rsidRPr="00E75766">
        <w:rPr>
          <w:noProof/>
        </w:rPr>
        <w:drawing>
          <wp:inline distT="0" distB="0" distL="0" distR="0" wp14:anchorId="5D04C0F7" wp14:editId="1A6BB639">
            <wp:extent cx="5943600" cy="4181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r w:rsidRPr="00E75766">
        <w:rPr>
          <w:noProof/>
        </w:rPr>
        <w:lastRenderedPageBreak/>
        <w:drawing>
          <wp:inline distT="0" distB="0" distL="0" distR="0" wp14:anchorId="313A712A" wp14:editId="2A142489">
            <wp:extent cx="5943600" cy="4191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drawing>
          <wp:inline distT="0" distB="0" distL="0" distR="0" wp14:anchorId="61CA7229" wp14:editId="2E8A794B">
            <wp:extent cx="5943600" cy="4191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lastRenderedPageBreak/>
        <w:drawing>
          <wp:inline distT="0" distB="0" distL="0" distR="0" wp14:anchorId="115C0964" wp14:editId="12E0FE53">
            <wp:extent cx="5943600" cy="4191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drawing>
          <wp:inline distT="0" distB="0" distL="0" distR="0" wp14:anchorId="5C896415" wp14:editId="1DD160BC">
            <wp:extent cx="5934075" cy="41910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r w:rsidRPr="00E75766">
        <w:rPr>
          <w:noProof/>
        </w:rPr>
        <w:lastRenderedPageBreak/>
        <w:drawing>
          <wp:inline distT="0" distB="0" distL="0" distR="0" wp14:anchorId="0478BD61" wp14:editId="2705E4BE">
            <wp:extent cx="5943600" cy="4191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drawing>
          <wp:inline distT="0" distB="0" distL="0" distR="0" wp14:anchorId="282510D6" wp14:editId="3103A3FB">
            <wp:extent cx="5943600" cy="419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lastRenderedPageBreak/>
        <w:drawing>
          <wp:inline distT="0" distB="0" distL="0" distR="0" wp14:anchorId="73B69D89" wp14:editId="3FC68A4E">
            <wp:extent cx="5934075" cy="3771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3771900"/>
                    </a:xfrm>
                    <a:prstGeom prst="rect">
                      <a:avLst/>
                    </a:prstGeom>
                    <a:noFill/>
                    <a:ln>
                      <a:noFill/>
                    </a:ln>
                  </pic:spPr>
                </pic:pic>
              </a:graphicData>
            </a:graphic>
          </wp:inline>
        </w:drawing>
      </w:r>
      <w:r w:rsidRPr="00E75766">
        <w:rPr>
          <w:noProof/>
        </w:rPr>
        <w:drawing>
          <wp:inline distT="0" distB="0" distL="0" distR="0" wp14:anchorId="3EB49DCA" wp14:editId="321624DA">
            <wp:extent cx="5943600" cy="4191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r w:rsidRPr="00E75766">
        <w:rPr>
          <w:noProof/>
        </w:rPr>
        <w:lastRenderedPageBreak/>
        <w:drawing>
          <wp:inline distT="0" distB="0" distL="0" distR="0" wp14:anchorId="16908A34" wp14:editId="4212998C">
            <wp:extent cx="5934075" cy="4181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r w:rsidRPr="00E75766">
        <w:rPr>
          <w:noProof/>
        </w:rPr>
        <w:drawing>
          <wp:inline distT="0" distB="0" distL="0" distR="0" wp14:anchorId="5E997396" wp14:editId="3FF438A1">
            <wp:extent cx="5943600" cy="4076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r w:rsidRPr="00E75766">
        <w:rPr>
          <w:noProof/>
        </w:rPr>
        <w:lastRenderedPageBreak/>
        <w:drawing>
          <wp:inline distT="0" distB="0" distL="0" distR="0" wp14:anchorId="172D4AFD" wp14:editId="3FA27EDD">
            <wp:extent cx="5943600" cy="4219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r w:rsidRPr="00E75766">
        <w:rPr>
          <w:noProof/>
        </w:rPr>
        <w:drawing>
          <wp:inline distT="0" distB="0" distL="0" distR="0" wp14:anchorId="57E9AB8A" wp14:editId="3A66C35F">
            <wp:extent cx="5943600" cy="4171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r w:rsidRPr="00E75766">
        <w:rPr>
          <w:noProof/>
        </w:rPr>
        <w:lastRenderedPageBreak/>
        <w:drawing>
          <wp:inline distT="0" distB="0" distL="0" distR="0" wp14:anchorId="1361DF1E" wp14:editId="2CB93FF1">
            <wp:extent cx="5943600" cy="4181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181475"/>
                    </a:xfrm>
                    <a:prstGeom prst="rect">
                      <a:avLst/>
                    </a:prstGeom>
                    <a:noFill/>
                    <a:ln>
                      <a:noFill/>
                    </a:ln>
                  </pic:spPr>
                </pic:pic>
              </a:graphicData>
            </a:graphic>
          </wp:inline>
        </w:drawing>
      </w:r>
      <w:r w:rsidRPr="00E75766">
        <w:rPr>
          <w:noProof/>
        </w:rPr>
        <w:drawing>
          <wp:inline distT="0" distB="0" distL="0" distR="0" wp14:anchorId="59D6C350" wp14:editId="1F0FA7D6">
            <wp:extent cx="5943600" cy="4200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r w:rsidRPr="00E75766">
        <w:rPr>
          <w:noProof/>
        </w:rPr>
        <w:lastRenderedPageBreak/>
        <w:drawing>
          <wp:inline distT="0" distB="0" distL="0" distR="0" wp14:anchorId="36A67311" wp14:editId="2A99211A">
            <wp:extent cx="5943600" cy="4210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rsidR="006C1D4A" w:rsidRPr="00E75766" w:rsidRDefault="006C1D4A" w:rsidP="006C1D4A"/>
    <w:p w:rsidR="006C1D4A" w:rsidRPr="00E75766" w:rsidRDefault="00B70090" w:rsidP="006C1D4A">
      <w:hyperlink r:id="rId89" w:history="1">
        <w:r w:rsidR="006C1D4A" w:rsidRPr="00E75766">
          <w:rPr>
            <w:rStyle w:val="Hyperlink"/>
          </w:rPr>
          <w:t>https://docs.microsoft.com/en-us/azure/active-directory/active-directory-aadconnect-pass-through-authentication</w:t>
        </w:r>
      </w:hyperlink>
    </w:p>
    <w:p w:rsidR="006C1D4A" w:rsidRPr="00E75766" w:rsidRDefault="006C1D4A" w:rsidP="006C1D4A"/>
    <w:p w:rsidR="006C1D4A" w:rsidRPr="00E75766" w:rsidRDefault="00B70090" w:rsidP="006C1D4A">
      <w:hyperlink r:id="rId90" w:anchor="federation-using-a-new-or-existing-ad-fs-in-windows-server-2012-r2-farm" w:history="1">
        <w:r w:rsidR="006C1D4A" w:rsidRPr="00E75766">
          <w:rPr>
            <w:rStyle w:val="Hyperlink"/>
          </w:rPr>
          <w:t>https://docs.microsoft.com/en-us/azure/active-directory/active-directory-aadconnect-user-signin#federation-using-a-new-or-existing-ad-fs-in-windows-server-2012-r2-farm</w:t>
        </w:r>
      </w:hyperlink>
    </w:p>
    <w:p w:rsidR="006C1D4A" w:rsidRPr="00E75766" w:rsidRDefault="006C1D4A" w:rsidP="006C1D4A"/>
    <w:p w:rsidR="006C1D4A" w:rsidRPr="00E75766" w:rsidRDefault="00B70090" w:rsidP="006C1D4A">
      <w:hyperlink r:id="rId91" w:history="1">
        <w:r w:rsidR="006C1D4A" w:rsidRPr="00E75766">
          <w:rPr>
            <w:rStyle w:val="Hyperlink"/>
          </w:rPr>
          <w:t>https://docs.microsoft.com/en-us/azure/active-directory/active-directory-aadconnect-sso</w:t>
        </w:r>
      </w:hyperlink>
    </w:p>
    <w:p w:rsidR="006C1D4A" w:rsidRPr="00E75766" w:rsidRDefault="006C1D4A" w:rsidP="006C1D4A"/>
    <w:sdt>
      <w:sdtPr>
        <w:rPr>
          <w:rFonts w:asciiTheme="minorHAnsi" w:eastAsiaTheme="minorHAnsi" w:hAnsiTheme="minorHAnsi" w:cstheme="minorBidi"/>
          <w:color w:val="595959" w:themeColor="text1" w:themeTint="A6"/>
          <w:sz w:val="22"/>
        </w:rPr>
        <w:id w:val="-1864273452"/>
        <w:docPartObj>
          <w:docPartGallery w:val="Bibliographies"/>
          <w:docPartUnique/>
        </w:docPartObj>
      </w:sdtPr>
      <w:sdtEndPr/>
      <w:sdtContent>
        <w:p w:rsidR="00F03B24" w:rsidRDefault="00F03B24">
          <w:pPr>
            <w:pStyle w:val="Heading1"/>
          </w:pPr>
        </w:p>
        <w:p w:rsidR="00F03B24" w:rsidRDefault="00F03B24">
          <w:pPr>
            <w:rPr>
              <w:rFonts w:asciiTheme="majorHAnsi" w:eastAsiaTheme="majorEastAsia" w:hAnsiTheme="majorHAnsi" w:cstheme="majorBidi"/>
              <w:color w:val="007789" w:themeColor="accent1" w:themeShade="BF"/>
              <w:sz w:val="32"/>
            </w:rPr>
          </w:pPr>
          <w:r>
            <w:br w:type="page"/>
          </w:r>
        </w:p>
        <w:p w:rsidR="00F03B24" w:rsidRDefault="00F03B24">
          <w:pPr>
            <w:pStyle w:val="Heading1"/>
          </w:pPr>
          <w:bookmarkStart w:id="145" w:name="_Toc472519490"/>
          <w:r>
            <w:lastRenderedPageBreak/>
            <w:t>References</w:t>
          </w:r>
          <w:bookmarkEnd w:id="145"/>
        </w:p>
        <w:sdt>
          <w:sdtPr>
            <w:id w:val="-573587230"/>
            <w:bibliography/>
          </w:sdtPr>
          <w:sdtEndPr/>
          <w:sdtContent>
            <w:p w:rsidR="00F03B24" w:rsidRDefault="00F03B24" w:rsidP="00F03B24">
              <w:pPr>
                <w:pStyle w:val="Bibliography"/>
                <w:ind w:left="720" w:hanging="720"/>
                <w:rPr>
                  <w:noProof/>
                  <w:sz w:val="24"/>
                  <w:szCs w:val="24"/>
                </w:rPr>
              </w:pPr>
              <w:r>
                <w:fldChar w:fldCharType="begin"/>
              </w:r>
              <w:r>
                <w:instrText xml:space="preserve"> BIBLIOGRAPHY </w:instrText>
              </w:r>
              <w:r>
                <w:fldChar w:fldCharType="separate"/>
              </w:r>
              <w:r>
                <w:rPr>
                  <w:noProof/>
                </w:rPr>
                <w:t>https://docs.microsoft.com/en-us/azure/active-directory/active-directory-whatis. (n.d.).</w:t>
              </w:r>
            </w:p>
            <w:p w:rsidR="00F03B24" w:rsidRDefault="00F03B24" w:rsidP="00F03B24">
              <w:r>
                <w:rPr>
                  <w:b/>
                  <w:bCs/>
                  <w:noProof/>
                </w:rPr>
                <w:fldChar w:fldCharType="end"/>
              </w:r>
            </w:p>
          </w:sdtContent>
        </w:sdt>
      </w:sdtContent>
    </w:sdt>
    <w:p w:rsidR="00F03B24" w:rsidRDefault="00F03B24">
      <w:r>
        <w:br w:type="page"/>
      </w:r>
    </w:p>
    <w:p w:rsidR="009A0DAA" w:rsidRPr="00E75766" w:rsidRDefault="009A0DAA" w:rsidP="009A0DAA"/>
    <w:p w:rsidR="00AF5BD2" w:rsidRPr="00E75766" w:rsidRDefault="00AF5BD2" w:rsidP="00074879">
      <w:pPr>
        <w:pStyle w:val="ListParagraph"/>
        <w:ind w:left="0"/>
        <w:rPr>
          <w:rFonts w:cs="Times New Roman"/>
          <w:sz w:val="200"/>
        </w:rPr>
      </w:pPr>
      <w:r w:rsidRPr="00E75766">
        <w:rPr>
          <w:rFonts w:cs="Times New Roman"/>
          <w:sz w:val="200"/>
        </w:rPr>
        <w:t>THANKS</w:t>
      </w:r>
    </w:p>
    <w:sectPr w:rsidR="00AF5BD2" w:rsidRPr="00E75766" w:rsidSect="00374662">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0090" w:rsidRDefault="00B70090" w:rsidP="00C6554A">
      <w:pPr>
        <w:spacing w:before="0" w:after="0" w:line="240" w:lineRule="auto"/>
      </w:pPr>
      <w:r>
        <w:separator/>
      </w:r>
    </w:p>
  </w:endnote>
  <w:endnote w:type="continuationSeparator" w:id="0">
    <w:p w:rsidR="00B70090" w:rsidRDefault="00B7009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562E" w:rsidRDefault="00BB562E">
    <w:pPr>
      <w:pStyle w:val="Footer"/>
    </w:pPr>
    <w:r>
      <w:t xml:space="preserve">Page </w:t>
    </w:r>
    <w:r>
      <w:fldChar w:fldCharType="begin"/>
    </w:r>
    <w:r>
      <w:instrText xml:space="preserve"> PAGE  \* Arabic  \* MERGEFORMAT </w:instrText>
    </w:r>
    <w:r>
      <w:fldChar w:fldCharType="separate"/>
    </w:r>
    <w:r w:rsidR="00C50CAB">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0090" w:rsidRDefault="00B70090" w:rsidP="00C6554A">
      <w:pPr>
        <w:spacing w:before="0" w:after="0" w:line="240" w:lineRule="auto"/>
      </w:pPr>
      <w:r>
        <w:separator/>
      </w:r>
    </w:p>
  </w:footnote>
  <w:footnote w:type="continuationSeparator" w:id="0">
    <w:p w:rsidR="00B70090" w:rsidRDefault="00B70090"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C46CFA"/>
    <w:multiLevelType w:val="hybridMultilevel"/>
    <w:tmpl w:val="C122A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935673"/>
    <w:multiLevelType w:val="multilevel"/>
    <w:tmpl w:val="2B8869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8705C2"/>
    <w:multiLevelType w:val="hybridMultilevel"/>
    <w:tmpl w:val="B1BE335C"/>
    <w:lvl w:ilvl="0" w:tplc="699884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5D26E6A"/>
    <w:multiLevelType w:val="hybridMultilevel"/>
    <w:tmpl w:val="6564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383C85"/>
    <w:multiLevelType w:val="multilevel"/>
    <w:tmpl w:val="A96E6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ajorHAnsi" w:eastAsiaTheme="majorEastAsia" w:hAnsiTheme="majorHAnsi" w:cstheme="majorBidi"/>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0734099"/>
    <w:multiLevelType w:val="hybridMultilevel"/>
    <w:tmpl w:val="501E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764676"/>
    <w:multiLevelType w:val="hybridMultilevel"/>
    <w:tmpl w:val="A88A54B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3"/>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18"/>
  </w:num>
  <w:num w:numId="18">
    <w:abstractNumId w:val="11"/>
  </w:num>
  <w:num w:numId="19">
    <w:abstractNumId w:val="15"/>
  </w:num>
  <w:num w:numId="20">
    <w:abstractNumId w:val="14"/>
  </w:num>
  <w:num w:numId="21">
    <w:abstractNumId w:val="16"/>
  </w:num>
  <w:num w:numId="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wapnil Ramesh Wadkar (India &amp; ME - MFG)">
    <w15:presenceInfo w15:providerId="AD" w15:userId="S-1-5-21-57989841-616249376-1801674531-14421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BBF"/>
    <w:rsid w:val="00056B34"/>
    <w:rsid w:val="00074879"/>
    <w:rsid w:val="00083856"/>
    <w:rsid w:val="000A06DC"/>
    <w:rsid w:val="00161F73"/>
    <w:rsid w:val="001F1726"/>
    <w:rsid w:val="001F47BB"/>
    <w:rsid w:val="001F51BA"/>
    <w:rsid w:val="002554CD"/>
    <w:rsid w:val="002662B8"/>
    <w:rsid w:val="00274364"/>
    <w:rsid w:val="00293B83"/>
    <w:rsid w:val="002B4294"/>
    <w:rsid w:val="003048B1"/>
    <w:rsid w:val="00306429"/>
    <w:rsid w:val="00333D0D"/>
    <w:rsid w:val="003376AE"/>
    <w:rsid w:val="00374662"/>
    <w:rsid w:val="003838FD"/>
    <w:rsid w:val="0039294E"/>
    <w:rsid w:val="003E7C12"/>
    <w:rsid w:val="003F3B74"/>
    <w:rsid w:val="004C049F"/>
    <w:rsid w:val="004E0C19"/>
    <w:rsid w:val="005000E2"/>
    <w:rsid w:val="005F14B5"/>
    <w:rsid w:val="00641492"/>
    <w:rsid w:val="00650D38"/>
    <w:rsid w:val="0069384A"/>
    <w:rsid w:val="006A3CE7"/>
    <w:rsid w:val="006B2C27"/>
    <w:rsid w:val="006C1D4A"/>
    <w:rsid w:val="006C1EED"/>
    <w:rsid w:val="006E7BAC"/>
    <w:rsid w:val="006F1EED"/>
    <w:rsid w:val="006F2D03"/>
    <w:rsid w:val="007311BA"/>
    <w:rsid w:val="00737B60"/>
    <w:rsid w:val="00787860"/>
    <w:rsid w:val="007C1B30"/>
    <w:rsid w:val="007D596E"/>
    <w:rsid w:val="008862F0"/>
    <w:rsid w:val="008978E8"/>
    <w:rsid w:val="009A0DAA"/>
    <w:rsid w:val="009C08D7"/>
    <w:rsid w:val="00A30CBC"/>
    <w:rsid w:val="00A44D69"/>
    <w:rsid w:val="00A73B15"/>
    <w:rsid w:val="00AB2BBF"/>
    <w:rsid w:val="00AC2043"/>
    <w:rsid w:val="00AD1062"/>
    <w:rsid w:val="00AF5BD2"/>
    <w:rsid w:val="00B10339"/>
    <w:rsid w:val="00B6740E"/>
    <w:rsid w:val="00B70090"/>
    <w:rsid w:val="00BA41CD"/>
    <w:rsid w:val="00BA6963"/>
    <w:rsid w:val="00BB562E"/>
    <w:rsid w:val="00BB6DAE"/>
    <w:rsid w:val="00BF0EE6"/>
    <w:rsid w:val="00BF0F97"/>
    <w:rsid w:val="00C50CAB"/>
    <w:rsid w:val="00C6554A"/>
    <w:rsid w:val="00CC41B0"/>
    <w:rsid w:val="00CF427C"/>
    <w:rsid w:val="00D045A7"/>
    <w:rsid w:val="00D648B8"/>
    <w:rsid w:val="00DA1067"/>
    <w:rsid w:val="00DE3D38"/>
    <w:rsid w:val="00E06043"/>
    <w:rsid w:val="00E21A3C"/>
    <w:rsid w:val="00E75766"/>
    <w:rsid w:val="00ED537D"/>
    <w:rsid w:val="00ED7C44"/>
    <w:rsid w:val="00EF5CFA"/>
    <w:rsid w:val="00F03B24"/>
    <w:rsid w:val="00F42405"/>
    <w:rsid w:val="00F66579"/>
    <w:rsid w:val="00FC747C"/>
    <w:rsid w:val="00FE0D78"/>
    <w:rsid w:val="00FF41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DD8157"/>
  <w15:chartTrackingRefBased/>
  <w15:docId w15:val="{EFACF54F-83F7-4E7F-850C-FAAE6BDA1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7D596E"/>
    <w:pPr>
      <w:ind w:left="720"/>
      <w:contextualSpacing/>
    </w:pPr>
  </w:style>
  <w:style w:type="paragraph" w:styleId="TableofFigures">
    <w:name w:val="table of figures"/>
    <w:basedOn w:val="Normal"/>
    <w:next w:val="Normal"/>
    <w:uiPriority w:val="99"/>
    <w:unhideWhenUsed/>
    <w:rsid w:val="009A0DAA"/>
    <w:pPr>
      <w:spacing w:after="0"/>
    </w:pPr>
  </w:style>
  <w:style w:type="paragraph" w:styleId="Index1">
    <w:name w:val="index 1"/>
    <w:basedOn w:val="Normal"/>
    <w:next w:val="Normal"/>
    <w:autoRedefine/>
    <w:uiPriority w:val="99"/>
    <w:unhideWhenUsed/>
    <w:rsid w:val="005F14B5"/>
    <w:pPr>
      <w:spacing w:before="0" w:after="0"/>
      <w:ind w:left="220" w:hanging="220"/>
    </w:pPr>
    <w:rPr>
      <w:sz w:val="18"/>
      <w:szCs w:val="18"/>
    </w:rPr>
  </w:style>
  <w:style w:type="paragraph" w:styleId="Index2">
    <w:name w:val="index 2"/>
    <w:basedOn w:val="Normal"/>
    <w:next w:val="Normal"/>
    <w:autoRedefine/>
    <w:uiPriority w:val="99"/>
    <w:unhideWhenUsed/>
    <w:rsid w:val="005F14B5"/>
    <w:pPr>
      <w:spacing w:before="0" w:after="0"/>
      <w:ind w:left="440" w:hanging="220"/>
    </w:pPr>
    <w:rPr>
      <w:sz w:val="18"/>
      <w:szCs w:val="18"/>
    </w:rPr>
  </w:style>
  <w:style w:type="paragraph" w:styleId="Index3">
    <w:name w:val="index 3"/>
    <w:basedOn w:val="Normal"/>
    <w:next w:val="Normal"/>
    <w:autoRedefine/>
    <w:uiPriority w:val="99"/>
    <w:unhideWhenUsed/>
    <w:rsid w:val="005F14B5"/>
    <w:pPr>
      <w:spacing w:before="0" w:after="0"/>
      <w:ind w:left="660" w:hanging="220"/>
    </w:pPr>
    <w:rPr>
      <w:sz w:val="18"/>
      <w:szCs w:val="18"/>
    </w:rPr>
  </w:style>
  <w:style w:type="paragraph" w:styleId="Index4">
    <w:name w:val="index 4"/>
    <w:basedOn w:val="Normal"/>
    <w:next w:val="Normal"/>
    <w:autoRedefine/>
    <w:uiPriority w:val="99"/>
    <w:unhideWhenUsed/>
    <w:rsid w:val="005F14B5"/>
    <w:pPr>
      <w:spacing w:before="0" w:after="0"/>
      <w:ind w:left="880" w:hanging="220"/>
    </w:pPr>
    <w:rPr>
      <w:sz w:val="18"/>
      <w:szCs w:val="18"/>
    </w:rPr>
  </w:style>
  <w:style w:type="paragraph" w:styleId="Index5">
    <w:name w:val="index 5"/>
    <w:basedOn w:val="Normal"/>
    <w:next w:val="Normal"/>
    <w:autoRedefine/>
    <w:uiPriority w:val="99"/>
    <w:unhideWhenUsed/>
    <w:rsid w:val="005F14B5"/>
    <w:pPr>
      <w:spacing w:before="0" w:after="0"/>
      <w:ind w:left="1100" w:hanging="220"/>
    </w:pPr>
    <w:rPr>
      <w:sz w:val="18"/>
      <w:szCs w:val="18"/>
    </w:rPr>
  </w:style>
  <w:style w:type="paragraph" w:styleId="Index6">
    <w:name w:val="index 6"/>
    <w:basedOn w:val="Normal"/>
    <w:next w:val="Normal"/>
    <w:autoRedefine/>
    <w:uiPriority w:val="99"/>
    <w:unhideWhenUsed/>
    <w:rsid w:val="005F14B5"/>
    <w:pPr>
      <w:spacing w:before="0" w:after="0"/>
      <w:ind w:left="1320" w:hanging="220"/>
    </w:pPr>
    <w:rPr>
      <w:sz w:val="18"/>
      <w:szCs w:val="18"/>
    </w:rPr>
  </w:style>
  <w:style w:type="paragraph" w:styleId="Index7">
    <w:name w:val="index 7"/>
    <w:basedOn w:val="Normal"/>
    <w:next w:val="Normal"/>
    <w:autoRedefine/>
    <w:uiPriority w:val="99"/>
    <w:unhideWhenUsed/>
    <w:rsid w:val="005F14B5"/>
    <w:pPr>
      <w:spacing w:before="0" w:after="0"/>
      <w:ind w:left="1540" w:hanging="220"/>
    </w:pPr>
    <w:rPr>
      <w:sz w:val="18"/>
      <w:szCs w:val="18"/>
    </w:rPr>
  </w:style>
  <w:style w:type="paragraph" w:styleId="Index8">
    <w:name w:val="index 8"/>
    <w:basedOn w:val="Normal"/>
    <w:next w:val="Normal"/>
    <w:autoRedefine/>
    <w:uiPriority w:val="99"/>
    <w:unhideWhenUsed/>
    <w:rsid w:val="005F14B5"/>
    <w:pPr>
      <w:spacing w:before="0" w:after="0"/>
      <w:ind w:left="1760" w:hanging="220"/>
    </w:pPr>
    <w:rPr>
      <w:sz w:val="18"/>
      <w:szCs w:val="18"/>
    </w:rPr>
  </w:style>
  <w:style w:type="paragraph" w:styleId="Index9">
    <w:name w:val="index 9"/>
    <w:basedOn w:val="Normal"/>
    <w:next w:val="Normal"/>
    <w:autoRedefine/>
    <w:uiPriority w:val="99"/>
    <w:unhideWhenUsed/>
    <w:rsid w:val="005F14B5"/>
    <w:pPr>
      <w:spacing w:before="0" w:after="0"/>
      <w:ind w:left="1980" w:hanging="220"/>
    </w:pPr>
    <w:rPr>
      <w:sz w:val="18"/>
      <w:szCs w:val="18"/>
    </w:rPr>
  </w:style>
  <w:style w:type="paragraph" w:styleId="IndexHeading">
    <w:name w:val="index heading"/>
    <w:basedOn w:val="Normal"/>
    <w:next w:val="Index1"/>
    <w:uiPriority w:val="99"/>
    <w:unhideWhenUsed/>
    <w:rsid w:val="005F14B5"/>
    <w:pPr>
      <w:spacing w:before="240" w:after="120"/>
      <w:jc w:val="center"/>
    </w:pPr>
    <w:rPr>
      <w:b/>
      <w:bCs/>
      <w:sz w:val="26"/>
      <w:szCs w:val="26"/>
    </w:rPr>
  </w:style>
  <w:style w:type="paragraph" w:styleId="Bibliography">
    <w:name w:val="Bibliography"/>
    <w:basedOn w:val="Normal"/>
    <w:next w:val="Normal"/>
    <w:uiPriority w:val="37"/>
    <w:unhideWhenUsed/>
    <w:rsid w:val="00F03B24"/>
  </w:style>
  <w:style w:type="paragraph" w:styleId="TOCHeading">
    <w:name w:val="TOC Heading"/>
    <w:basedOn w:val="Heading1"/>
    <w:next w:val="Normal"/>
    <w:uiPriority w:val="39"/>
    <w:unhideWhenUsed/>
    <w:qFormat/>
    <w:rsid w:val="00F66579"/>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6C1EED"/>
    <w:pPr>
      <w:tabs>
        <w:tab w:val="right" w:leader="dot" w:pos="10456"/>
      </w:tabs>
      <w:spacing w:after="100"/>
      <w:pPrChange w:id="0" w:author="Swapnil Ramesh Wadkar (India &amp; ME - MFG)" w:date="2016-12-12T13:04:00Z">
        <w:pPr>
          <w:spacing w:before="120" w:after="100" w:line="264" w:lineRule="auto"/>
        </w:pPr>
      </w:pPrChange>
    </w:pPr>
    <w:rPr>
      <w:rPrChange w:id="0" w:author="Swapnil Ramesh Wadkar (India &amp; ME - MFG)" w:date="2016-12-12T13:04:00Z">
        <w:rPr>
          <w:rFonts w:asciiTheme="minorHAnsi" w:eastAsiaTheme="minorHAnsi" w:hAnsiTheme="minorHAnsi" w:cstheme="minorBidi"/>
          <w:color w:val="595959" w:themeColor="text1" w:themeTint="A6"/>
          <w:sz w:val="22"/>
          <w:szCs w:val="22"/>
          <w:lang w:val="en-US" w:eastAsia="en-US" w:bidi="ar-SA"/>
        </w:rPr>
      </w:rPrChange>
    </w:rPr>
  </w:style>
  <w:style w:type="paragraph" w:styleId="TOC2">
    <w:name w:val="toc 2"/>
    <w:basedOn w:val="Normal"/>
    <w:next w:val="Normal"/>
    <w:autoRedefine/>
    <w:uiPriority w:val="39"/>
    <w:unhideWhenUsed/>
    <w:rsid w:val="006C1EED"/>
    <w:pPr>
      <w:tabs>
        <w:tab w:val="left" w:pos="660"/>
        <w:tab w:val="right" w:leader="dot" w:pos="10456"/>
      </w:tabs>
      <w:spacing w:after="100"/>
      <w:ind w:left="220"/>
      <w:pPrChange w:id="1" w:author="Swapnil Ramesh Wadkar (India &amp; ME - MFG)" w:date="2016-12-12T13:04:00Z">
        <w:pPr>
          <w:spacing w:before="120" w:after="100" w:line="264" w:lineRule="auto"/>
          <w:ind w:left="220"/>
        </w:pPr>
      </w:pPrChange>
    </w:pPr>
    <w:rPr>
      <w:rPrChange w:id="1" w:author="Swapnil Ramesh Wadkar (India &amp; ME - MFG)" w:date="2016-12-12T13:04:00Z">
        <w:rPr>
          <w:rFonts w:asciiTheme="minorHAnsi" w:eastAsiaTheme="minorHAnsi" w:hAnsiTheme="minorHAnsi" w:cstheme="minorBidi"/>
          <w:color w:val="595959" w:themeColor="text1" w:themeTint="A6"/>
          <w:sz w:val="22"/>
          <w:szCs w:val="22"/>
          <w:lang w:val="en-US" w:eastAsia="en-US" w:bidi="ar-SA"/>
        </w:rPr>
      </w:rPrChange>
    </w:rPr>
  </w:style>
  <w:style w:type="paragraph" w:styleId="TOC3">
    <w:name w:val="toc 3"/>
    <w:basedOn w:val="Normal"/>
    <w:next w:val="Normal"/>
    <w:autoRedefine/>
    <w:uiPriority w:val="39"/>
    <w:unhideWhenUsed/>
    <w:rsid w:val="00737B60"/>
    <w:pPr>
      <w:spacing w:before="0" w:after="100" w:line="259" w:lineRule="auto"/>
      <w:ind w:left="440"/>
    </w:pPr>
    <w:rPr>
      <w:rFonts w:eastAsiaTheme="minorEastAsia" w:cs="Times New Roman"/>
      <w:color w:val="auto"/>
    </w:rPr>
  </w:style>
  <w:style w:type="paragraph" w:styleId="Revision">
    <w:name w:val="Revision"/>
    <w:hidden/>
    <w:uiPriority w:val="99"/>
    <w:semiHidden/>
    <w:rsid w:val="008978E8"/>
    <w:pPr>
      <w:spacing w:before="0"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1546342">
      <w:bodyDiv w:val="1"/>
      <w:marLeft w:val="0"/>
      <w:marRight w:val="0"/>
      <w:marTop w:val="0"/>
      <w:marBottom w:val="0"/>
      <w:divBdr>
        <w:top w:val="none" w:sz="0" w:space="0" w:color="auto"/>
        <w:left w:val="none" w:sz="0" w:space="0" w:color="auto"/>
        <w:bottom w:val="none" w:sz="0" w:space="0" w:color="auto"/>
        <w:right w:val="none" w:sz="0" w:space="0" w:color="auto"/>
      </w:divBdr>
    </w:div>
    <w:div w:id="844517233">
      <w:bodyDiv w:val="1"/>
      <w:marLeft w:val="0"/>
      <w:marRight w:val="0"/>
      <w:marTop w:val="0"/>
      <w:marBottom w:val="0"/>
      <w:divBdr>
        <w:top w:val="none" w:sz="0" w:space="0" w:color="auto"/>
        <w:left w:val="none" w:sz="0" w:space="0" w:color="auto"/>
        <w:bottom w:val="none" w:sz="0" w:space="0" w:color="auto"/>
        <w:right w:val="none" w:sz="0" w:space="0" w:color="auto"/>
      </w:divBdr>
    </w:div>
    <w:div w:id="1150055578">
      <w:bodyDiv w:val="1"/>
      <w:marLeft w:val="0"/>
      <w:marRight w:val="0"/>
      <w:marTop w:val="0"/>
      <w:marBottom w:val="0"/>
      <w:divBdr>
        <w:top w:val="none" w:sz="0" w:space="0" w:color="auto"/>
        <w:left w:val="none" w:sz="0" w:space="0" w:color="auto"/>
        <w:bottom w:val="none" w:sz="0" w:space="0" w:color="auto"/>
        <w:right w:val="none" w:sz="0" w:space="0" w:color="auto"/>
      </w:divBdr>
    </w:div>
    <w:div w:id="1246915659">
      <w:bodyDiv w:val="1"/>
      <w:marLeft w:val="0"/>
      <w:marRight w:val="0"/>
      <w:marTop w:val="0"/>
      <w:marBottom w:val="0"/>
      <w:divBdr>
        <w:top w:val="none" w:sz="0" w:space="0" w:color="auto"/>
        <w:left w:val="none" w:sz="0" w:space="0" w:color="auto"/>
        <w:bottom w:val="none" w:sz="0" w:space="0" w:color="auto"/>
        <w:right w:val="none" w:sz="0" w:space="0" w:color="auto"/>
      </w:divBdr>
    </w:div>
    <w:div w:id="1390805661">
      <w:bodyDiv w:val="1"/>
      <w:marLeft w:val="0"/>
      <w:marRight w:val="0"/>
      <w:marTop w:val="0"/>
      <w:marBottom w:val="0"/>
      <w:divBdr>
        <w:top w:val="none" w:sz="0" w:space="0" w:color="auto"/>
        <w:left w:val="none" w:sz="0" w:space="0" w:color="auto"/>
        <w:bottom w:val="none" w:sz="0" w:space="0" w:color="auto"/>
        <w:right w:val="none" w:sz="0" w:space="0" w:color="auto"/>
      </w:divBdr>
    </w:div>
    <w:div w:id="1785730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s://docs.microsoft.com/en-us/azure/active-directory/active-directory-aadconnect-pass-through-authentication"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docs.microsoft.com/en-us/azure/active-directory/active-directory-aadconnect-user-signin"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portal.azure.com" TargetMode="External"/><Relationship Id="rId17" Type="http://schemas.openxmlformats.org/officeDocument/2006/relationships/hyperlink" Target="https://manage.windowsazure.com"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microsoft.com/en-us/download/details.aspx?id=47594"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docs.microsoft.com/en-us/azure/active-directory/active-directory-aadconnect-ss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manage.windowsazure.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mailto:abcd@wipro.com"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281462\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Book</b:SourceType>
    <b:Guid>{92E150FF-EB91-445E-ABF1-E764B8F818B8}</b:Guid>
    <b:Author>
      <b:Author>
        <b:NameList>
          <b:Person>
            <b:Last>https://docs.microsoft.com/en-us/azure/active-directory/active-directory-whatis</b:Last>
          </b:Person>
        </b:NameList>
      </b:Author>
    </b:Author>
    <b:RefOrder>1</b:RefOrder>
  </b:Source>
</b:Sources>
</file>

<file path=customXml/itemProps1.xml><?xml version="1.0" encoding="utf-8"?>
<ds:datastoreItem xmlns:ds="http://schemas.openxmlformats.org/officeDocument/2006/customXml" ds:itemID="{01DE20D8-E3FF-4DBF-9404-E7D318640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371</TotalTime>
  <Pages>60</Pages>
  <Words>1926</Words>
  <Characters>10982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Swapnil Ramesh Wadkar (India &amp; ME - MFG)</cp:lastModifiedBy>
  <cp:revision>41</cp:revision>
  <dcterms:created xsi:type="dcterms:W3CDTF">2016-12-06T13:22:00Z</dcterms:created>
  <dcterms:modified xsi:type="dcterms:W3CDTF">2017-01-18T10:46:00Z</dcterms:modified>
</cp:coreProperties>
</file>